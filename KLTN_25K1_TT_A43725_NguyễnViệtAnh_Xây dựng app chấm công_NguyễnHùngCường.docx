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82D9D0" w14:textId="1D99FA15" w:rsidR="00744901" w:rsidRDefault="00150148">
      <w:pPr>
        <w:tabs>
          <w:tab w:val="center" w:pos="4536"/>
        </w:tabs>
        <w:spacing w:before="360"/>
        <w:jc w:val="center"/>
        <w:rPr>
          <w:sz w:val="28"/>
          <w:szCs w:val="28"/>
        </w:rPr>
      </w:pPr>
      <w:r>
        <w:rPr>
          <w:noProof/>
        </w:rPr>
        <w:drawing>
          <wp:anchor distT="0" distB="0" distL="0" distR="0" simplePos="0" relativeHeight="251658240" behindDoc="1" locked="0" layoutInCell="1" hidden="0" allowOverlap="1" wp14:anchorId="03BB9FB8" wp14:editId="1789433B">
            <wp:simplePos x="0" y="0"/>
            <wp:positionH relativeFrom="column">
              <wp:posOffset>-415117</wp:posOffset>
            </wp:positionH>
            <wp:positionV relativeFrom="paragraph">
              <wp:posOffset>-124345</wp:posOffset>
            </wp:positionV>
            <wp:extent cx="6496685" cy="9381368"/>
            <wp:effectExtent l="19050" t="19050" r="18415" b="10795"/>
            <wp:wrapNone/>
            <wp:docPr id="10" name="image8.jpg" descr="khung doi"/>
            <wp:cNvGraphicFramePr/>
            <a:graphic xmlns:a="http://schemas.openxmlformats.org/drawingml/2006/main">
              <a:graphicData uri="http://schemas.openxmlformats.org/drawingml/2006/picture">
                <pic:pic xmlns:pic="http://schemas.openxmlformats.org/drawingml/2006/picture">
                  <pic:nvPicPr>
                    <pic:cNvPr id="0" name="image8.jpg" descr="khung doi"/>
                    <pic:cNvPicPr preferRelativeResize="0"/>
                  </pic:nvPicPr>
                  <pic:blipFill>
                    <a:blip r:embed="rId8"/>
                    <a:srcRect/>
                    <a:stretch>
                      <a:fillRect/>
                    </a:stretch>
                  </pic:blipFill>
                  <pic:spPr>
                    <a:xfrm>
                      <a:off x="0" y="0"/>
                      <a:ext cx="6504173" cy="9392181"/>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254ED8">
        <w:rPr>
          <w:b/>
          <w:bCs/>
        </w:rPr>
        <w:t>TRƯỜNG ĐẠI HỌC THĂNG LONG</w:t>
      </w:r>
      <w:bookmarkStart w:id="0" w:name="_f246cpk6jx3e" w:colFirst="0" w:colLast="0"/>
      <w:bookmarkEnd w:id="0"/>
    </w:p>
    <w:p w14:paraId="52EADB73" w14:textId="77777777" w:rsidR="00744901" w:rsidRDefault="00254ED8">
      <w:pPr>
        <w:jc w:val="center"/>
        <w:rPr>
          <w:b/>
          <w:bCs/>
        </w:rPr>
      </w:pPr>
      <w:r>
        <w:rPr>
          <w:b/>
          <w:bCs/>
        </w:rPr>
        <w:t>KHOA CÔNG NGHỆ THÔNG TIN</w:t>
      </w:r>
    </w:p>
    <w:p w14:paraId="16F1B148" w14:textId="5DAD48CC" w:rsidR="00744901" w:rsidRDefault="00824D43">
      <w:pPr>
        <w:tabs>
          <w:tab w:val="center" w:pos="3420"/>
        </w:tabs>
        <w:ind w:right="-51"/>
        <w:jc w:val="center"/>
        <w:rPr>
          <w:b/>
          <w:bCs/>
        </w:rPr>
      </w:pPr>
      <w:r w:rsidRPr="0047319B">
        <w:rPr>
          <w:szCs w:val="28"/>
          <w:lang w:val="en-US"/>
        </w:rPr>
        <w:t>-----□□</w:t>
      </w:r>
      <w:r w:rsidRPr="0047319B">
        <w:rPr>
          <w:rFonts w:ascii="Segoe UI Symbol" w:hAnsi="Segoe UI Symbol" w:cs="Segoe UI Symbol"/>
          <w:szCs w:val="28"/>
          <w:lang w:val="en-US"/>
        </w:rPr>
        <w:t>🕮</w:t>
      </w:r>
      <w:r w:rsidRPr="0047319B">
        <w:rPr>
          <w:szCs w:val="28"/>
          <w:lang w:val="en-US"/>
        </w:rPr>
        <w:t>□□-----</w:t>
      </w:r>
    </w:p>
    <w:p w14:paraId="512ADD37" w14:textId="36B411F9" w:rsidR="00744901" w:rsidRDefault="00254ED8" w:rsidP="00150148">
      <w:pPr>
        <w:jc w:val="center"/>
      </w:pPr>
      <w:r>
        <w:rPr>
          <w:noProof/>
        </w:rPr>
        <w:drawing>
          <wp:inline distT="0" distB="0" distL="0" distR="0" wp14:anchorId="05199440" wp14:editId="7AF38F5A">
            <wp:extent cx="3297381" cy="817418"/>
            <wp:effectExtent l="0" t="0" r="0" b="1905"/>
            <wp:docPr id="3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
                    <a:srcRect/>
                    <a:stretch>
                      <a:fillRect/>
                    </a:stretch>
                  </pic:blipFill>
                  <pic:spPr>
                    <a:xfrm>
                      <a:off x="0" y="0"/>
                      <a:ext cx="3378802" cy="837602"/>
                    </a:xfrm>
                    <a:prstGeom prst="rect">
                      <a:avLst/>
                    </a:prstGeom>
                    <a:ln/>
                  </pic:spPr>
                </pic:pic>
              </a:graphicData>
            </a:graphic>
          </wp:inline>
        </w:drawing>
      </w:r>
    </w:p>
    <w:p w14:paraId="74755A73" w14:textId="77777777" w:rsidR="00744901" w:rsidRDefault="00254ED8" w:rsidP="00150148">
      <w:pPr>
        <w:tabs>
          <w:tab w:val="left" w:pos="465"/>
        </w:tabs>
        <w:spacing w:before="720" w:after="960"/>
        <w:jc w:val="center"/>
        <w:rPr>
          <w:b/>
          <w:bCs/>
          <w:sz w:val="56"/>
          <w:szCs w:val="56"/>
        </w:rPr>
      </w:pPr>
      <w:r>
        <w:rPr>
          <w:b/>
          <w:bCs/>
          <w:sz w:val="56"/>
          <w:szCs w:val="56"/>
        </w:rPr>
        <w:t>KHOÁ L</w:t>
      </w:r>
      <w:bookmarkStart w:id="1" w:name="_GoBack"/>
      <w:bookmarkEnd w:id="1"/>
      <w:r>
        <w:rPr>
          <w:b/>
          <w:bCs/>
          <w:sz w:val="56"/>
          <w:szCs w:val="56"/>
        </w:rPr>
        <w:t>UẬN TỐT NGHIỆP</w:t>
      </w:r>
    </w:p>
    <w:p w14:paraId="551BD4F4" w14:textId="77777777" w:rsidR="00744901" w:rsidRDefault="00254ED8">
      <w:pPr>
        <w:tabs>
          <w:tab w:val="left" w:pos="465"/>
        </w:tabs>
        <w:ind w:left="-288"/>
        <w:jc w:val="center"/>
        <w:rPr>
          <w:b/>
          <w:bCs/>
          <w:sz w:val="36"/>
          <w:szCs w:val="36"/>
        </w:rPr>
      </w:pPr>
      <w:r>
        <w:rPr>
          <w:b/>
          <w:bCs/>
          <w:sz w:val="36"/>
          <w:szCs w:val="36"/>
        </w:rPr>
        <w:t>ĐỀ TÀI: XÂY DỰNG PHẦN MỀM CHẤM CÔNG TỰ ĐỘNG CHO CÔNG TY CỔ PHẦN INFINITY TECHNOLOGY GLOBAL</w:t>
      </w:r>
    </w:p>
    <w:p w14:paraId="27C57321" w14:textId="77777777" w:rsidR="00744901" w:rsidRDefault="00744901">
      <w:pPr>
        <w:tabs>
          <w:tab w:val="left" w:pos="465"/>
        </w:tabs>
        <w:ind w:left="-288"/>
        <w:jc w:val="center"/>
        <w:rPr>
          <w:b/>
          <w:bCs/>
          <w:sz w:val="36"/>
          <w:szCs w:val="36"/>
        </w:rPr>
      </w:pPr>
    </w:p>
    <w:tbl>
      <w:tblPr>
        <w:tblStyle w:val="a"/>
        <w:tblW w:w="835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178"/>
        <w:gridCol w:w="4178"/>
      </w:tblGrid>
      <w:tr w:rsidR="00744901" w14:paraId="7B34E892" w14:textId="77777777">
        <w:trPr>
          <w:trHeight w:val="748"/>
          <w:jc w:val="center"/>
        </w:trPr>
        <w:tc>
          <w:tcPr>
            <w:tcW w:w="4178" w:type="dxa"/>
            <w:vAlign w:val="center"/>
          </w:tcPr>
          <w:p w14:paraId="5CDE6E56" w14:textId="66088333" w:rsidR="00744901" w:rsidRDefault="00C963B0" w:rsidP="00C963B0">
            <w:pPr>
              <w:tabs>
                <w:tab w:val="left" w:pos="2127"/>
                <w:tab w:val="left" w:pos="2835"/>
                <w:tab w:val="left" w:pos="5245"/>
              </w:tabs>
              <w:ind w:left="-820" w:firstLine="853"/>
              <w:jc w:val="left"/>
              <w:rPr>
                <w:b/>
                <w:bCs/>
              </w:rPr>
            </w:pPr>
            <w:r>
              <w:rPr>
                <w:b/>
                <w:bCs/>
              </w:rPr>
              <w:t xml:space="preserve">GIẢNG VIÊN </w:t>
            </w:r>
            <w:r w:rsidR="00254ED8">
              <w:rPr>
                <w:b/>
                <w:bCs/>
              </w:rPr>
              <w:t>HƯỚNG DẪN</w:t>
            </w:r>
          </w:p>
        </w:tc>
        <w:tc>
          <w:tcPr>
            <w:tcW w:w="4178" w:type="dxa"/>
            <w:vAlign w:val="center"/>
          </w:tcPr>
          <w:p w14:paraId="5C3BBFAB" w14:textId="76E8C934" w:rsidR="00744901" w:rsidRDefault="00C963B0" w:rsidP="00C963B0">
            <w:pPr>
              <w:tabs>
                <w:tab w:val="left" w:pos="2127"/>
                <w:tab w:val="left" w:pos="2835"/>
                <w:tab w:val="left" w:pos="5245"/>
              </w:tabs>
              <w:rPr>
                <w:b/>
                <w:bCs/>
              </w:rPr>
            </w:pPr>
            <w:r>
              <w:rPr>
                <w:b/>
                <w:bCs/>
              </w:rPr>
              <w:t xml:space="preserve"> </w:t>
            </w:r>
            <w:r w:rsidR="00254ED8">
              <w:rPr>
                <w:b/>
                <w:bCs/>
              </w:rPr>
              <w:t>SINH VIÊN THỰC HIỆN</w:t>
            </w:r>
          </w:p>
        </w:tc>
      </w:tr>
      <w:tr w:rsidR="00744901" w14:paraId="0783AB95" w14:textId="77777777">
        <w:trPr>
          <w:cantSplit/>
          <w:trHeight w:val="1134"/>
          <w:jc w:val="center"/>
        </w:trPr>
        <w:tc>
          <w:tcPr>
            <w:tcW w:w="4178" w:type="dxa"/>
          </w:tcPr>
          <w:p w14:paraId="37CB26FF" w14:textId="77777777" w:rsidR="00744901" w:rsidRDefault="00254ED8">
            <w:pPr>
              <w:ind w:left="-537"/>
            </w:pPr>
            <w:r>
              <w:rPr>
                <w:b/>
                <w:bCs/>
              </w:rPr>
              <w:t xml:space="preserve">        ThS. NGUYỄN HÙNG CƯỜNG</w:t>
            </w:r>
          </w:p>
          <w:p w14:paraId="07A3C527" w14:textId="77777777" w:rsidR="00744901" w:rsidRDefault="00744901">
            <w:pPr>
              <w:tabs>
                <w:tab w:val="left" w:pos="2127"/>
                <w:tab w:val="left" w:pos="2835"/>
                <w:tab w:val="left" w:pos="5245"/>
              </w:tabs>
              <w:jc w:val="center"/>
              <w:rPr>
                <w:b/>
                <w:bCs/>
              </w:rPr>
            </w:pPr>
          </w:p>
        </w:tc>
        <w:tc>
          <w:tcPr>
            <w:tcW w:w="4178" w:type="dxa"/>
            <w:vAlign w:val="center"/>
          </w:tcPr>
          <w:p w14:paraId="1431AB57" w14:textId="77777777" w:rsidR="00C75807" w:rsidRDefault="00254ED8">
            <w:pPr>
              <w:tabs>
                <w:tab w:val="left" w:pos="2127"/>
                <w:tab w:val="left" w:pos="2835"/>
                <w:tab w:val="left" w:pos="5245"/>
              </w:tabs>
              <w:ind w:left="109"/>
            </w:pPr>
            <w:r>
              <w:t>A43725 – Nguyễn Việt Anh</w:t>
            </w:r>
          </w:p>
          <w:p w14:paraId="30CF2BB5" w14:textId="65C7788E" w:rsidR="00744901" w:rsidRDefault="007E51C7">
            <w:pPr>
              <w:tabs>
                <w:tab w:val="left" w:pos="2127"/>
                <w:tab w:val="left" w:pos="2835"/>
                <w:tab w:val="left" w:pos="5245"/>
              </w:tabs>
              <w:ind w:left="109"/>
            </w:pPr>
            <w:r>
              <w:t>Lớp chuyên ngành</w:t>
            </w:r>
            <w:r w:rsidR="00C75807">
              <w:t>:</w:t>
            </w:r>
            <w:r>
              <w:t xml:space="preserve"> TT34H6</w:t>
            </w:r>
          </w:p>
          <w:p w14:paraId="16CC7D9F" w14:textId="77777777" w:rsidR="00744901" w:rsidRDefault="00254ED8">
            <w:pPr>
              <w:tabs>
                <w:tab w:val="left" w:pos="2127"/>
                <w:tab w:val="left" w:pos="2835"/>
                <w:tab w:val="left" w:pos="5245"/>
              </w:tabs>
              <w:ind w:left="109"/>
            </w:pPr>
            <w:r>
              <w:t>Ngành: Công Nghệ Thông Tin</w:t>
            </w:r>
          </w:p>
          <w:p w14:paraId="3DFBFF73" w14:textId="77777777" w:rsidR="00744901" w:rsidRDefault="00744901">
            <w:pPr>
              <w:tabs>
                <w:tab w:val="left" w:pos="2127"/>
                <w:tab w:val="left" w:pos="2835"/>
                <w:tab w:val="left" w:pos="5245"/>
              </w:tabs>
              <w:ind w:left="461"/>
            </w:pPr>
          </w:p>
        </w:tc>
      </w:tr>
    </w:tbl>
    <w:p w14:paraId="615A2D92" w14:textId="77777777" w:rsidR="00744901" w:rsidRDefault="00254ED8">
      <w:pPr>
        <w:tabs>
          <w:tab w:val="left" w:pos="2835"/>
          <w:tab w:val="left" w:pos="6096"/>
        </w:tabs>
        <w:spacing w:before="3120"/>
        <w:jc w:val="center"/>
        <w:rPr>
          <w:b/>
          <w:bCs/>
        </w:rPr>
      </w:pPr>
      <w:r>
        <w:rPr>
          <w:b/>
          <w:bCs/>
          <w:sz w:val="28"/>
          <w:szCs w:val="28"/>
        </w:rPr>
        <w:t>HÀ NỘI – 2025</w:t>
      </w:r>
      <w:r>
        <w:br w:type="page"/>
      </w:r>
      <w:r>
        <w:rPr>
          <w:b/>
          <w:bCs/>
          <w:sz w:val="28"/>
          <w:szCs w:val="28"/>
        </w:rPr>
        <w:lastRenderedPageBreak/>
        <w:t>LỜI CẢM ƠN</w:t>
      </w:r>
    </w:p>
    <w:p w14:paraId="5B932DF4" w14:textId="77777777" w:rsidR="00744901" w:rsidRDefault="00254ED8">
      <w:pPr>
        <w:pBdr>
          <w:top w:val="nil"/>
          <w:left w:val="nil"/>
          <w:bottom w:val="nil"/>
          <w:right w:val="nil"/>
          <w:between w:val="nil"/>
        </w:pBdr>
        <w:spacing w:line="288" w:lineRule="auto"/>
        <w:ind w:firstLine="562"/>
        <w:rPr>
          <w:color w:val="000000"/>
        </w:rPr>
      </w:pPr>
      <w:r>
        <w:rPr>
          <w:color w:val="000000"/>
        </w:rPr>
        <w:t>Để hoàn thành Khoá luận Tốt nghiệp này, trước tiên, chúng em xin gửi lời cảm ơn chân thành và sâu sắc nhất tới Trường Đại học Thăng Long đã tạo môi trường học tập, rèn luyện và nghiên cứu khoa học tốt nhất trong suốt những năm vừa qua.</w:t>
      </w:r>
    </w:p>
    <w:p w14:paraId="3856C368" w14:textId="64ECA371" w:rsidR="00744901" w:rsidRDefault="00254ED8">
      <w:pPr>
        <w:pBdr>
          <w:top w:val="nil"/>
          <w:left w:val="nil"/>
          <w:bottom w:val="nil"/>
          <w:right w:val="nil"/>
          <w:between w:val="nil"/>
        </w:pBdr>
        <w:spacing w:line="288" w:lineRule="auto"/>
        <w:ind w:firstLine="562"/>
        <w:rPr>
          <w:color w:val="000000"/>
        </w:rPr>
      </w:pPr>
      <w:r>
        <w:rPr>
          <w:color w:val="000000"/>
        </w:rPr>
        <w:t xml:space="preserve">Chúng em xin bày tỏ lòng biết ơn tới toàn thể các Giảng viên Khoa Công nghệ Thông tin cùng các thầy cô giáo trong Trường đã tận tâm truyền đạt kiến thức, hỗ trợ và chia sẻ những kinh nghiệm quý báu, giúp chúng em phát triển kiến thức chuyên môn và rèn luyện kỹ năng cần thiết để hoàn thành </w:t>
      </w:r>
      <w:r w:rsidR="001F08CB">
        <w:rPr>
          <w:color w:val="000000"/>
        </w:rPr>
        <w:t>khoá luận</w:t>
      </w:r>
      <w:r>
        <w:rPr>
          <w:color w:val="000000"/>
        </w:rPr>
        <w:t xml:space="preserve"> này.</w:t>
      </w:r>
    </w:p>
    <w:p w14:paraId="7393377B" w14:textId="7126E0CC" w:rsidR="00744901" w:rsidRDefault="00254ED8">
      <w:pPr>
        <w:pBdr>
          <w:top w:val="nil"/>
          <w:left w:val="nil"/>
          <w:bottom w:val="nil"/>
          <w:right w:val="nil"/>
          <w:between w:val="nil"/>
        </w:pBdr>
        <w:spacing w:line="288" w:lineRule="auto"/>
        <w:ind w:firstLine="562"/>
        <w:rPr>
          <w:color w:val="000000"/>
        </w:rPr>
      </w:pPr>
      <w:r>
        <w:rPr>
          <w:color w:val="000000"/>
        </w:rPr>
        <w:t xml:space="preserve">Đặc biệt, chúng em xin gửi lòng biết ơn sâu sắc đến Thạc sĩ Nguyễn Hùng Cường – </w:t>
      </w:r>
      <w:r w:rsidR="00C963B0">
        <w:rPr>
          <w:color w:val="000000"/>
        </w:rPr>
        <w:t>Giảng</w:t>
      </w:r>
      <w:r>
        <w:rPr>
          <w:color w:val="000000"/>
        </w:rPr>
        <w:t xml:space="preserve"> viên Hướng dẫn. Thầy đã dành nhiều thời gian, tâm huyết và kiến thức chuyên môn sâu rộng để định hướng, động viên và chỉ bảo tận tình, giúp chúng em vượt qua mọi khó khăn và hoàn thiện Khoá luận một cách tốt nhất.</w:t>
      </w:r>
    </w:p>
    <w:p w14:paraId="71C46D8E" w14:textId="77777777" w:rsidR="00744901" w:rsidRDefault="00254ED8">
      <w:pPr>
        <w:pBdr>
          <w:top w:val="nil"/>
          <w:left w:val="nil"/>
          <w:bottom w:val="nil"/>
          <w:right w:val="nil"/>
          <w:between w:val="nil"/>
        </w:pBdr>
        <w:spacing w:line="288" w:lineRule="auto"/>
        <w:ind w:firstLine="562"/>
        <w:rPr>
          <w:color w:val="000000"/>
        </w:rPr>
      </w:pPr>
      <w:r>
        <w:rPr>
          <w:color w:val="000000"/>
        </w:rPr>
        <w:t>Cuối cùng, chúng em xin gửi lời cảm ơn đến tất cả các thầy/cô trong Hội đồng đánh giá đã dành thời gian đọc, đánh giá và đưa ra những ý kiến đóng góp quý báu.</w:t>
      </w:r>
    </w:p>
    <w:p w14:paraId="17ABD4CD" w14:textId="77777777" w:rsidR="00744901" w:rsidRDefault="00254ED8">
      <w:pPr>
        <w:pBdr>
          <w:top w:val="nil"/>
          <w:left w:val="nil"/>
          <w:bottom w:val="nil"/>
          <w:right w:val="nil"/>
          <w:between w:val="nil"/>
        </w:pBdr>
        <w:spacing w:line="288" w:lineRule="auto"/>
        <w:ind w:firstLine="562"/>
        <w:rPr>
          <w:color w:val="000000"/>
        </w:rPr>
      </w:pPr>
      <w:r>
        <w:rPr>
          <w:color w:val="000000"/>
        </w:rPr>
        <w:t>Mặc dù đã có nhiều nỗ lực, do thời gian nghiên cứu và kiến thức chuyên môn còn hạn chế, Khoá luận Tốt nghiệp này chắc chắn không tránh khỏi những thiếu sót. Chúng em kính mong nhận được những góp ý, phê bình từ phía quý Thầy/Cô để chúng em có thể rút kinh nghiệm và bổ sung, phát triển sản phẩm trong tương lai.</w:t>
      </w:r>
    </w:p>
    <w:p w14:paraId="360F8BD3" w14:textId="77777777" w:rsidR="00744901" w:rsidRDefault="00254ED8">
      <w:pPr>
        <w:pBdr>
          <w:top w:val="nil"/>
          <w:left w:val="nil"/>
          <w:bottom w:val="nil"/>
          <w:right w:val="nil"/>
          <w:between w:val="nil"/>
        </w:pBdr>
        <w:spacing w:line="288" w:lineRule="auto"/>
        <w:ind w:firstLine="562"/>
        <w:rPr>
          <w:i/>
          <w:iCs/>
          <w:color w:val="000000"/>
        </w:rPr>
      </w:pPr>
      <w:r>
        <w:rPr>
          <w:i/>
          <w:iCs/>
          <w:color w:val="000000"/>
        </w:rPr>
        <w:t>Em xin chân thành cảm ơn!</w:t>
      </w:r>
    </w:p>
    <w:p w14:paraId="0D73DED8" w14:textId="77777777" w:rsidR="00744901" w:rsidRDefault="00254ED8">
      <w:pPr>
        <w:tabs>
          <w:tab w:val="left" w:pos="4820"/>
          <w:tab w:val="left" w:pos="4962"/>
        </w:tabs>
        <w:spacing w:before="164"/>
        <w:jc w:val="right"/>
        <w:rPr>
          <w:b/>
          <w:bCs/>
        </w:rPr>
      </w:pPr>
      <w:r>
        <w:rPr>
          <w:i/>
          <w:iCs/>
        </w:rPr>
        <w:tab/>
        <w:t xml:space="preserve">          Hà Nội, ngày  tháng  năm 2025</w:t>
      </w:r>
    </w:p>
    <w:tbl>
      <w:tblPr>
        <w:tblStyle w:val="a0"/>
        <w:tblW w:w="913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140"/>
        <w:gridCol w:w="4994"/>
      </w:tblGrid>
      <w:tr w:rsidR="00744901" w14:paraId="3EA0462A" w14:textId="77777777">
        <w:tc>
          <w:tcPr>
            <w:tcW w:w="4140" w:type="dxa"/>
          </w:tcPr>
          <w:p w14:paraId="3138B8FF" w14:textId="77777777" w:rsidR="00744901" w:rsidRDefault="00744901">
            <w:pPr>
              <w:jc w:val="center"/>
              <w:rPr>
                <w:b/>
                <w:bCs/>
              </w:rPr>
            </w:pPr>
          </w:p>
          <w:p w14:paraId="681DCEC6" w14:textId="77777777" w:rsidR="00744901" w:rsidRDefault="00744901">
            <w:pPr>
              <w:rPr>
                <w:b/>
                <w:bCs/>
              </w:rPr>
            </w:pPr>
          </w:p>
        </w:tc>
        <w:tc>
          <w:tcPr>
            <w:tcW w:w="4994" w:type="dxa"/>
          </w:tcPr>
          <w:p w14:paraId="5A926E5A" w14:textId="6C19BC84" w:rsidR="00744901" w:rsidRDefault="00685F13">
            <w:pPr>
              <w:jc w:val="center"/>
              <w:rPr>
                <w:b/>
                <w:bCs/>
              </w:rPr>
            </w:pPr>
            <w:r>
              <w:rPr>
                <w:b/>
                <w:bCs/>
              </w:rPr>
              <w:t xml:space="preserve">                        </w:t>
            </w:r>
            <w:r w:rsidR="00254ED8">
              <w:rPr>
                <w:b/>
                <w:bCs/>
              </w:rPr>
              <w:t>SINH VIÊN</w:t>
            </w:r>
          </w:p>
        </w:tc>
      </w:tr>
      <w:tr w:rsidR="00744901" w14:paraId="33AE210B" w14:textId="77777777">
        <w:trPr>
          <w:trHeight w:val="1452"/>
        </w:trPr>
        <w:tc>
          <w:tcPr>
            <w:tcW w:w="4140" w:type="dxa"/>
          </w:tcPr>
          <w:p w14:paraId="25B0A070" w14:textId="77777777" w:rsidR="00744901" w:rsidRDefault="00744901">
            <w:pPr>
              <w:jc w:val="center"/>
              <w:rPr>
                <w:b/>
                <w:bCs/>
              </w:rPr>
            </w:pPr>
          </w:p>
        </w:tc>
        <w:tc>
          <w:tcPr>
            <w:tcW w:w="4994" w:type="dxa"/>
          </w:tcPr>
          <w:p w14:paraId="0407A0BD" w14:textId="54B11C09" w:rsidR="00744901" w:rsidRDefault="00685F13">
            <w:pPr>
              <w:jc w:val="center"/>
              <w:rPr>
                <w:b/>
                <w:bCs/>
              </w:rPr>
            </w:pPr>
            <w:r>
              <w:rPr>
                <w:b/>
                <w:bCs/>
              </w:rPr>
              <w:t xml:space="preserve">                       </w:t>
            </w:r>
            <w:r w:rsidR="00254ED8">
              <w:rPr>
                <w:b/>
                <w:bCs/>
              </w:rPr>
              <w:t>Nguyễn Việt Anh</w:t>
            </w:r>
          </w:p>
        </w:tc>
      </w:tr>
    </w:tbl>
    <w:p w14:paraId="3A36672E" w14:textId="77777777" w:rsidR="00744901" w:rsidRDefault="00744901">
      <w:pPr>
        <w:pBdr>
          <w:top w:val="nil"/>
          <w:left w:val="nil"/>
          <w:bottom w:val="nil"/>
          <w:right w:val="nil"/>
          <w:between w:val="nil"/>
        </w:pBdr>
        <w:spacing w:line="288" w:lineRule="auto"/>
        <w:rPr>
          <w:color w:val="000000"/>
        </w:rPr>
      </w:pPr>
    </w:p>
    <w:tbl>
      <w:tblPr>
        <w:tblStyle w:val="a1"/>
        <w:tblW w:w="873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70"/>
        <w:gridCol w:w="8464"/>
      </w:tblGrid>
      <w:tr w:rsidR="00744901" w14:paraId="3E00512E" w14:textId="77777777">
        <w:trPr>
          <w:trHeight w:val="576"/>
        </w:trPr>
        <w:tc>
          <w:tcPr>
            <w:tcW w:w="270" w:type="dxa"/>
            <w:vAlign w:val="bottom"/>
          </w:tcPr>
          <w:p w14:paraId="542134CA" w14:textId="77777777" w:rsidR="00744901" w:rsidRDefault="00744901">
            <w:pPr>
              <w:spacing w:before="240" w:after="160" w:line="259" w:lineRule="auto"/>
              <w:rPr>
                <w:b/>
                <w:bCs/>
              </w:rPr>
            </w:pPr>
          </w:p>
        </w:tc>
        <w:tc>
          <w:tcPr>
            <w:tcW w:w="8464" w:type="dxa"/>
            <w:vAlign w:val="bottom"/>
          </w:tcPr>
          <w:p w14:paraId="18F30480" w14:textId="77777777" w:rsidR="00744901" w:rsidRDefault="00744901">
            <w:pPr>
              <w:spacing w:before="240" w:after="160" w:line="259" w:lineRule="auto"/>
              <w:jc w:val="center"/>
              <w:rPr>
                <w:b/>
                <w:bCs/>
              </w:rPr>
            </w:pPr>
          </w:p>
        </w:tc>
      </w:tr>
      <w:tr w:rsidR="00744901" w14:paraId="11542C82" w14:textId="77777777">
        <w:trPr>
          <w:trHeight w:val="216"/>
        </w:trPr>
        <w:tc>
          <w:tcPr>
            <w:tcW w:w="270" w:type="dxa"/>
            <w:vAlign w:val="bottom"/>
          </w:tcPr>
          <w:p w14:paraId="2D3731C5" w14:textId="77777777" w:rsidR="00744901" w:rsidRDefault="00744901">
            <w:pPr>
              <w:spacing w:line="259" w:lineRule="auto"/>
              <w:jc w:val="center"/>
              <w:rPr>
                <w:b/>
                <w:bCs/>
              </w:rPr>
            </w:pPr>
          </w:p>
        </w:tc>
        <w:tc>
          <w:tcPr>
            <w:tcW w:w="8464" w:type="dxa"/>
            <w:vAlign w:val="bottom"/>
          </w:tcPr>
          <w:p w14:paraId="397D2729" w14:textId="77777777" w:rsidR="00744901" w:rsidRDefault="00744901">
            <w:pPr>
              <w:spacing w:line="259" w:lineRule="auto"/>
              <w:rPr>
                <w:b/>
                <w:bCs/>
              </w:rPr>
            </w:pPr>
          </w:p>
        </w:tc>
      </w:tr>
    </w:tbl>
    <w:p w14:paraId="653C3E2F" w14:textId="77777777" w:rsidR="00744901" w:rsidRDefault="00744901">
      <w:pPr>
        <w:rPr>
          <w:lang w:val="vi-VN"/>
        </w:rPr>
      </w:pPr>
    </w:p>
    <w:p w14:paraId="42CDF779" w14:textId="77777777" w:rsidR="009A4042" w:rsidRPr="009A4042" w:rsidRDefault="009A4042">
      <w:pPr>
        <w:rPr>
          <w:lang w:val="vi-VN"/>
        </w:rPr>
      </w:pPr>
    </w:p>
    <w:p w14:paraId="532A6B70" w14:textId="77777777" w:rsidR="00744901" w:rsidRDefault="00744901"/>
    <w:tbl>
      <w:tblPr>
        <w:tblStyle w:val="a2"/>
        <w:tblW w:w="936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360"/>
      </w:tblGrid>
      <w:tr w:rsidR="00744901" w14:paraId="7F47D5CF" w14:textId="77777777">
        <w:tc>
          <w:tcPr>
            <w:tcW w:w="9360" w:type="dxa"/>
            <w:vAlign w:val="bottom"/>
          </w:tcPr>
          <w:p w14:paraId="1D6883C7" w14:textId="77777777" w:rsidR="00744901" w:rsidRDefault="00254ED8">
            <w:pPr>
              <w:tabs>
                <w:tab w:val="left" w:pos="5812"/>
                <w:tab w:val="left" w:pos="5954"/>
                <w:tab w:val="right" w:pos="9071"/>
              </w:tabs>
              <w:spacing w:before="0" w:after="360" w:line="259" w:lineRule="auto"/>
              <w:jc w:val="center"/>
              <w:rPr>
                <w:b/>
                <w:bCs/>
                <w:sz w:val="28"/>
                <w:szCs w:val="28"/>
              </w:rPr>
            </w:pPr>
            <w:r>
              <w:rPr>
                <w:b/>
                <w:bCs/>
                <w:sz w:val="28"/>
                <w:szCs w:val="28"/>
              </w:rPr>
              <w:lastRenderedPageBreak/>
              <w:t>LỜI CAM ĐOAN</w:t>
            </w:r>
          </w:p>
          <w:p w14:paraId="4D9425D6" w14:textId="77777777" w:rsidR="00744901" w:rsidRDefault="00254ED8" w:rsidP="00D3166C">
            <w:pPr>
              <w:pBdr>
                <w:top w:val="nil"/>
                <w:left w:val="nil"/>
                <w:bottom w:val="nil"/>
                <w:right w:val="nil"/>
                <w:between w:val="nil"/>
              </w:pBdr>
              <w:spacing w:after="120" w:line="312" w:lineRule="auto"/>
              <w:ind w:firstLine="567"/>
              <w:rPr>
                <w:color w:val="000000"/>
              </w:rPr>
            </w:pPr>
            <w:r>
              <w:rPr>
                <w:color w:val="000000"/>
              </w:rPr>
              <w:t>Tôi xin cam đoan rằng, Khoá luận tốt nghiệp với đề tài "Xây dựng Phần mềm Chấm công Tự động cho Công ty Cổ phần Infinity Technology Global" là kết quả của quá trình tự nghiên cứu và làm việc độc lập của cá nhân tôi.</w:t>
            </w:r>
          </w:p>
          <w:p w14:paraId="477C5397" w14:textId="77777777" w:rsidR="00744901" w:rsidRDefault="00254ED8" w:rsidP="00D3166C">
            <w:pPr>
              <w:pBdr>
                <w:top w:val="nil"/>
                <w:left w:val="nil"/>
                <w:bottom w:val="nil"/>
                <w:right w:val="nil"/>
                <w:between w:val="nil"/>
              </w:pBdr>
              <w:spacing w:after="120" w:line="312" w:lineRule="auto"/>
              <w:ind w:firstLine="567"/>
              <w:rPr>
                <w:color w:val="000000"/>
              </w:rPr>
            </w:pPr>
            <w:r>
              <w:rPr>
                <w:color w:val="000000"/>
              </w:rPr>
              <w:t>Các nội dung, số liệu, kết quả nghiên cứu và tài liệu tham khảo được sử dụng trong Khoá luận này đều có nguồn gốc rõ ràng, được trích dẫn đầy đủ và tuân thủ nghiêm ngặt các quy định về sở hữu trí tuệ của Nhà trường.</w:t>
            </w:r>
          </w:p>
          <w:p w14:paraId="079FA153" w14:textId="33A0E1D6" w:rsidR="00744901" w:rsidRDefault="00254ED8" w:rsidP="00D3166C">
            <w:pPr>
              <w:pBdr>
                <w:top w:val="nil"/>
                <w:left w:val="nil"/>
                <w:bottom w:val="nil"/>
                <w:right w:val="nil"/>
                <w:between w:val="nil"/>
              </w:pBdr>
              <w:spacing w:after="120" w:line="312" w:lineRule="auto"/>
              <w:ind w:firstLine="567"/>
              <w:rPr>
                <w:color w:val="000000"/>
              </w:rPr>
            </w:pPr>
            <w:r>
              <w:rPr>
                <w:color w:val="000000"/>
              </w:rPr>
              <w:t xml:space="preserve">Tôi xin chịu hoàn toàn trách nhiệm về tính trung thực và chính xác của toàn bộ nội dung trong </w:t>
            </w:r>
            <w:r w:rsidR="001F08CB">
              <w:rPr>
                <w:color w:val="000000"/>
              </w:rPr>
              <w:t>k</w:t>
            </w:r>
            <w:r>
              <w:rPr>
                <w:color w:val="000000"/>
              </w:rPr>
              <w:t xml:space="preserve">hoá luận </w:t>
            </w:r>
            <w:r w:rsidR="001F08CB">
              <w:rPr>
                <w:color w:val="000000"/>
              </w:rPr>
              <w:t>t</w:t>
            </w:r>
            <w:r>
              <w:rPr>
                <w:color w:val="000000"/>
              </w:rPr>
              <w:t>ốt nghiệp này. Nếu có bất kỳ sự sai sót hoặc vi phạm nào về quy chế đào tạo hay quy định về quyền sở hữu trí tuệ, tôi xin chịu hoàn toàn trách nhiệm và chấp nhận mọi hình thức xử lý theo quy định của Nhà trường.</w:t>
            </w:r>
            <w:r w:rsidR="00CD7492">
              <w:rPr>
                <w:color w:val="000000"/>
              </w:rPr>
              <w:t>th</w:t>
            </w:r>
          </w:p>
          <w:p w14:paraId="11FC9BFC" w14:textId="77777777" w:rsidR="00744901" w:rsidRDefault="00744901">
            <w:pPr>
              <w:pBdr>
                <w:top w:val="nil"/>
                <w:left w:val="nil"/>
                <w:bottom w:val="nil"/>
                <w:right w:val="nil"/>
                <w:between w:val="nil"/>
              </w:pBdr>
              <w:ind w:firstLine="567"/>
              <w:rPr>
                <w:color w:val="000000"/>
              </w:rPr>
            </w:pPr>
          </w:p>
          <w:tbl>
            <w:tblPr>
              <w:tblStyle w:val="a3"/>
              <w:tblW w:w="913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67"/>
              <w:gridCol w:w="4567"/>
            </w:tblGrid>
            <w:tr w:rsidR="00744901" w14:paraId="55E01043" w14:textId="77777777">
              <w:tc>
                <w:tcPr>
                  <w:tcW w:w="4567" w:type="dxa"/>
                </w:tcPr>
                <w:p w14:paraId="22F8DA2E" w14:textId="77777777" w:rsidR="00744901" w:rsidRDefault="00744901">
                  <w:pPr>
                    <w:jc w:val="center"/>
                    <w:rPr>
                      <w:b/>
                      <w:bCs/>
                    </w:rPr>
                  </w:pPr>
                </w:p>
                <w:p w14:paraId="3FD6E310" w14:textId="77777777" w:rsidR="00744901" w:rsidRDefault="00744901">
                  <w:pPr>
                    <w:jc w:val="center"/>
                    <w:rPr>
                      <w:b/>
                      <w:bCs/>
                    </w:rPr>
                  </w:pPr>
                </w:p>
              </w:tc>
              <w:tc>
                <w:tcPr>
                  <w:tcW w:w="4567" w:type="dxa"/>
                </w:tcPr>
                <w:p w14:paraId="31D1BA2D" w14:textId="77777777" w:rsidR="00744901" w:rsidRDefault="00254ED8">
                  <w:pPr>
                    <w:jc w:val="center"/>
                    <w:rPr>
                      <w:b/>
                      <w:bCs/>
                    </w:rPr>
                  </w:pPr>
                  <w:r>
                    <w:rPr>
                      <w:b/>
                      <w:bCs/>
                    </w:rPr>
                    <w:t>SINH VIÊN</w:t>
                  </w:r>
                </w:p>
              </w:tc>
            </w:tr>
            <w:tr w:rsidR="00744901" w14:paraId="34EF2862" w14:textId="77777777">
              <w:trPr>
                <w:trHeight w:val="1452"/>
              </w:trPr>
              <w:tc>
                <w:tcPr>
                  <w:tcW w:w="4567" w:type="dxa"/>
                </w:tcPr>
                <w:p w14:paraId="0FDCB1DC" w14:textId="77777777" w:rsidR="00744901" w:rsidRDefault="00744901">
                  <w:pPr>
                    <w:jc w:val="center"/>
                    <w:rPr>
                      <w:b/>
                      <w:bCs/>
                    </w:rPr>
                  </w:pPr>
                </w:p>
              </w:tc>
              <w:tc>
                <w:tcPr>
                  <w:tcW w:w="4567" w:type="dxa"/>
                </w:tcPr>
                <w:p w14:paraId="209FFE65" w14:textId="77777777" w:rsidR="00744901" w:rsidRDefault="00254ED8">
                  <w:pPr>
                    <w:jc w:val="center"/>
                    <w:rPr>
                      <w:b/>
                      <w:bCs/>
                    </w:rPr>
                  </w:pPr>
                  <w:r>
                    <w:rPr>
                      <w:b/>
                      <w:bCs/>
                    </w:rPr>
                    <w:t>Nguyễn Việt Anh</w:t>
                  </w:r>
                </w:p>
              </w:tc>
            </w:tr>
          </w:tbl>
          <w:p w14:paraId="55ECFA36" w14:textId="77777777" w:rsidR="00744901" w:rsidRDefault="00744901"/>
        </w:tc>
      </w:tr>
    </w:tbl>
    <w:p w14:paraId="01E2717F" w14:textId="77777777" w:rsidR="00744901" w:rsidRDefault="00254ED8">
      <w:pPr>
        <w:tabs>
          <w:tab w:val="left" w:pos="1820"/>
          <w:tab w:val="left" w:pos="2127"/>
          <w:tab w:val="left" w:pos="2835"/>
          <w:tab w:val="center" w:pos="4535"/>
          <w:tab w:val="left" w:pos="5245"/>
        </w:tabs>
        <w:spacing w:before="3120" w:after="240"/>
        <w:jc w:val="center"/>
      </w:pPr>
      <w:r>
        <w:br w:type="page"/>
      </w:r>
    </w:p>
    <w:p w14:paraId="6728BC06" w14:textId="77777777" w:rsidR="00744901" w:rsidRDefault="00254ED8">
      <w:pPr>
        <w:tabs>
          <w:tab w:val="left" w:pos="1820"/>
          <w:tab w:val="left" w:pos="2127"/>
          <w:tab w:val="left" w:pos="2835"/>
          <w:tab w:val="center" w:pos="4535"/>
          <w:tab w:val="left" w:pos="5245"/>
        </w:tabs>
        <w:spacing w:before="3120" w:after="240"/>
        <w:jc w:val="center"/>
        <w:rPr>
          <w:b/>
          <w:bCs/>
        </w:rPr>
      </w:pPr>
      <w:r>
        <w:rPr>
          <w:b/>
          <w:bCs/>
        </w:rPr>
        <w:t>MỤC LỤC</w:t>
      </w:r>
    </w:p>
    <w:sdt>
      <w:sdtPr>
        <w:id w:val="-286973216"/>
        <w:docPartObj>
          <w:docPartGallery w:val="Table of Contents"/>
          <w:docPartUnique/>
        </w:docPartObj>
      </w:sdtPr>
      <w:sdtEndPr>
        <w:rPr>
          <w:b/>
          <w:bCs/>
          <w:noProof/>
        </w:rPr>
      </w:sdtEndPr>
      <w:sdtContent>
        <w:p w14:paraId="5890E30A" w14:textId="69A14F5E" w:rsidR="009A4042" w:rsidRPr="00F95B00" w:rsidRDefault="009A4042" w:rsidP="00F95B00">
          <w:pPr>
            <w:pStyle w:val="NoSpacing"/>
            <w:rPr>
              <w:sz w:val="12"/>
            </w:rPr>
          </w:pPr>
        </w:p>
        <w:p w14:paraId="5E5F817C" w14:textId="63098B64" w:rsidR="00F95B00" w:rsidRDefault="00F95B00">
          <w:pPr>
            <w:pStyle w:val="TOC1"/>
            <w:tabs>
              <w:tab w:val="right" w:leader="dot" w:pos="9345"/>
            </w:tabs>
            <w:rPr>
              <w:rFonts w:asciiTheme="minorHAnsi" w:eastAsiaTheme="minorEastAsia" w:hAnsiTheme="minorHAnsi" w:cstheme="minorBidi"/>
              <w:b w:val="0"/>
              <w:noProof/>
              <w:sz w:val="22"/>
              <w:szCs w:val="22"/>
              <w:lang w:val="en-US" w:eastAsia="ko-KR"/>
            </w:rPr>
          </w:pPr>
          <w:r>
            <w:rPr>
              <w:b w:val="0"/>
            </w:rPr>
            <w:fldChar w:fldCharType="begin"/>
          </w:r>
          <w:r>
            <w:rPr>
              <w:b w:val="0"/>
            </w:rPr>
            <w:instrText xml:space="preserve"> TOC \o "1-3" \h \z \u </w:instrText>
          </w:r>
          <w:r>
            <w:rPr>
              <w:b w:val="0"/>
            </w:rPr>
            <w:fldChar w:fldCharType="separate"/>
          </w:r>
          <w:hyperlink w:anchor="_Toc217198598" w:history="1">
            <w:r w:rsidRPr="000419B0">
              <w:rPr>
                <w:rStyle w:val="Hyperlink"/>
                <w:noProof/>
              </w:rPr>
              <w:t>LỜI MỞ ĐẦU</w:t>
            </w:r>
            <w:r>
              <w:rPr>
                <w:noProof/>
                <w:webHidden/>
              </w:rPr>
              <w:tab/>
            </w:r>
            <w:r>
              <w:rPr>
                <w:noProof/>
                <w:webHidden/>
              </w:rPr>
              <w:fldChar w:fldCharType="begin"/>
            </w:r>
            <w:r>
              <w:rPr>
                <w:noProof/>
                <w:webHidden/>
              </w:rPr>
              <w:instrText xml:space="preserve"> PAGEREF _Toc217198598 \h </w:instrText>
            </w:r>
            <w:r>
              <w:rPr>
                <w:noProof/>
                <w:webHidden/>
              </w:rPr>
            </w:r>
            <w:r>
              <w:rPr>
                <w:noProof/>
                <w:webHidden/>
              </w:rPr>
              <w:fldChar w:fldCharType="separate"/>
            </w:r>
            <w:r w:rsidR="00E77479">
              <w:rPr>
                <w:noProof/>
                <w:webHidden/>
              </w:rPr>
              <w:t>1</w:t>
            </w:r>
            <w:r>
              <w:rPr>
                <w:noProof/>
                <w:webHidden/>
              </w:rPr>
              <w:fldChar w:fldCharType="end"/>
            </w:r>
          </w:hyperlink>
        </w:p>
        <w:p w14:paraId="10F75302" w14:textId="2DCB7640" w:rsidR="00F95B00" w:rsidRDefault="00415889">
          <w:pPr>
            <w:pStyle w:val="TOC1"/>
            <w:tabs>
              <w:tab w:val="left" w:pos="1680"/>
              <w:tab w:val="right" w:leader="dot" w:pos="9345"/>
            </w:tabs>
            <w:rPr>
              <w:rFonts w:asciiTheme="minorHAnsi" w:eastAsiaTheme="minorEastAsia" w:hAnsiTheme="minorHAnsi" w:cstheme="minorBidi"/>
              <w:b w:val="0"/>
              <w:noProof/>
              <w:sz w:val="22"/>
              <w:szCs w:val="22"/>
              <w:lang w:val="en-US" w:eastAsia="ko-KR"/>
            </w:rPr>
          </w:pPr>
          <w:hyperlink w:anchor="_Toc217198599" w:history="1">
            <w:r w:rsidR="00F95B00" w:rsidRPr="000419B0">
              <w:rPr>
                <w:rStyle w:val="Hyperlink"/>
                <w:noProof/>
              </w:rPr>
              <w:t>CHƯƠNG 1.</w:t>
            </w:r>
            <w:r w:rsidR="00F95B00">
              <w:rPr>
                <w:rFonts w:asciiTheme="minorHAnsi" w:eastAsiaTheme="minorEastAsia" w:hAnsiTheme="minorHAnsi" w:cstheme="minorBidi"/>
                <w:b w:val="0"/>
                <w:noProof/>
                <w:sz w:val="22"/>
                <w:szCs w:val="22"/>
                <w:lang w:val="en-US" w:eastAsia="ko-KR"/>
              </w:rPr>
              <w:tab/>
            </w:r>
            <w:r w:rsidR="00F95B00" w:rsidRPr="000419B0">
              <w:rPr>
                <w:rStyle w:val="Hyperlink"/>
                <w:noProof/>
              </w:rPr>
              <w:t>CƠ SỞ LÝ THUYẾT</w:t>
            </w:r>
            <w:r w:rsidR="00F95B00">
              <w:rPr>
                <w:noProof/>
                <w:webHidden/>
              </w:rPr>
              <w:tab/>
            </w:r>
            <w:r w:rsidR="00F95B00">
              <w:rPr>
                <w:noProof/>
                <w:webHidden/>
              </w:rPr>
              <w:fldChar w:fldCharType="begin"/>
            </w:r>
            <w:r w:rsidR="00F95B00">
              <w:rPr>
                <w:noProof/>
                <w:webHidden/>
              </w:rPr>
              <w:instrText xml:space="preserve"> PAGEREF _Toc217198599 \h </w:instrText>
            </w:r>
            <w:r w:rsidR="00F95B00">
              <w:rPr>
                <w:noProof/>
                <w:webHidden/>
              </w:rPr>
            </w:r>
            <w:r w:rsidR="00F95B00">
              <w:rPr>
                <w:noProof/>
                <w:webHidden/>
              </w:rPr>
              <w:fldChar w:fldCharType="separate"/>
            </w:r>
            <w:r w:rsidR="00E77479">
              <w:rPr>
                <w:noProof/>
                <w:webHidden/>
              </w:rPr>
              <w:t>4</w:t>
            </w:r>
            <w:r w:rsidR="00F95B00">
              <w:rPr>
                <w:noProof/>
                <w:webHidden/>
              </w:rPr>
              <w:fldChar w:fldCharType="end"/>
            </w:r>
          </w:hyperlink>
        </w:p>
        <w:p w14:paraId="7B3828D9" w14:textId="7EB2BE80" w:rsidR="00F95B00" w:rsidRDefault="00415889">
          <w:pPr>
            <w:pStyle w:val="TOC2"/>
            <w:tabs>
              <w:tab w:val="left" w:pos="960"/>
              <w:tab w:val="right" w:leader="dot" w:pos="9345"/>
            </w:tabs>
            <w:rPr>
              <w:rFonts w:asciiTheme="minorHAnsi" w:eastAsiaTheme="minorEastAsia" w:hAnsiTheme="minorHAnsi" w:cstheme="minorBidi"/>
              <w:noProof/>
              <w:sz w:val="22"/>
              <w:szCs w:val="22"/>
              <w:lang w:val="en-US" w:eastAsia="ko-KR"/>
            </w:rPr>
          </w:pPr>
          <w:hyperlink w:anchor="_Toc217198600" w:history="1">
            <w:r w:rsidR="00F95B00" w:rsidRPr="000419B0">
              <w:rPr>
                <w:rStyle w:val="Hyperlink"/>
                <w:noProof/>
              </w:rPr>
              <w:t>1.1.</w:t>
            </w:r>
            <w:r w:rsidR="00F95B00">
              <w:rPr>
                <w:rFonts w:asciiTheme="minorHAnsi" w:eastAsiaTheme="minorEastAsia" w:hAnsiTheme="minorHAnsi" w:cstheme="minorBidi"/>
                <w:noProof/>
                <w:sz w:val="22"/>
                <w:szCs w:val="22"/>
                <w:lang w:val="en-US" w:eastAsia="ko-KR"/>
              </w:rPr>
              <w:tab/>
            </w:r>
            <w:r w:rsidR="00F95B00" w:rsidRPr="000419B0">
              <w:rPr>
                <w:rStyle w:val="Hyperlink"/>
                <w:noProof/>
              </w:rPr>
              <w:t>Công việc quản lý dự án trong hệ thống xây dựng app chấm công</w:t>
            </w:r>
            <w:r w:rsidR="00F95B00">
              <w:rPr>
                <w:noProof/>
                <w:webHidden/>
              </w:rPr>
              <w:tab/>
            </w:r>
            <w:r w:rsidR="00F95B00">
              <w:rPr>
                <w:noProof/>
                <w:webHidden/>
              </w:rPr>
              <w:fldChar w:fldCharType="begin"/>
            </w:r>
            <w:r w:rsidR="00F95B00">
              <w:rPr>
                <w:noProof/>
                <w:webHidden/>
              </w:rPr>
              <w:instrText xml:space="preserve"> PAGEREF _Toc217198600 \h </w:instrText>
            </w:r>
            <w:r w:rsidR="00F95B00">
              <w:rPr>
                <w:noProof/>
                <w:webHidden/>
              </w:rPr>
            </w:r>
            <w:r w:rsidR="00F95B00">
              <w:rPr>
                <w:noProof/>
                <w:webHidden/>
              </w:rPr>
              <w:fldChar w:fldCharType="separate"/>
            </w:r>
            <w:r w:rsidR="00E77479">
              <w:rPr>
                <w:noProof/>
                <w:webHidden/>
              </w:rPr>
              <w:t>4</w:t>
            </w:r>
            <w:r w:rsidR="00F95B00">
              <w:rPr>
                <w:noProof/>
                <w:webHidden/>
              </w:rPr>
              <w:fldChar w:fldCharType="end"/>
            </w:r>
          </w:hyperlink>
        </w:p>
        <w:p w14:paraId="348404B8" w14:textId="18B45061"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01" w:history="1">
            <w:r w:rsidR="00F95B00" w:rsidRPr="000419B0">
              <w:rPr>
                <w:rStyle w:val="Hyperlink"/>
                <w:noProof/>
              </w:rPr>
              <w:t>1.1.1. Định nghĩa</w:t>
            </w:r>
            <w:r w:rsidR="00F95B00">
              <w:rPr>
                <w:noProof/>
                <w:webHidden/>
              </w:rPr>
              <w:tab/>
            </w:r>
            <w:r w:rsidR="00F95B00">
              <w:rPr>
                <w:noProof/>
                <w:webHidden/>
              </w:rPr>
              <w:fldChar w:fldCharType="begin"/>
            </w:r>
            <w:r w:rsidR="00F95B00">
              <w:rPr>
                <w:noProof/>
                <w:webHidden/>
              </w:rPr>
              <w:instrText xml:space="preserve"> PAGEREF _Toc217198601 \h </w:instrText>
            </w:r>
            <w:r w:rsidR="00F95B00">
              <w:rPr>
                <w:noProof/>
                <w:webHidden/>
              </w:rPr>
            </w:r>
            <w:r w:rsidR="00F95B00">
              <w:rPr>
                <w:noProof/>
                <w:webHidden/>
              </w:rPr>
              <w:fldChar w:fldCharType="separate"/>
            </w:r>
            <w:r w:rsidR="00E77479">
              <w:rPr>
                <w:noProof/>
                <w:webHidden/>
              </w:rPr>
              <w:t>4</w:t>
            </w:r>
            <w:r w:rsidR="00F95B00">
              <w:rPr>
                <w:noProof/>
                <w:webHidden/>
              </w:rPr>
              <w:fldChar w:fldCharType="end"/>
            </w:r>
          </w:hyperlink>
        </w:p>
        <w:p w14:paraId="47B5D24C" w14:textId="105049E3"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02" w:history="1">
            <w:r w:rsidR="00F95B00" w:rsidRPr="000419B0">
              <w:rPr>
                <w:rStyle w:val="Hyperlink"/>
                <w:noProof/>
              </w:rPr>
              <w:t>1.1.2. Mục đích của đề tài</w:t>
            </w:r>
            <w:r w:rsidR="00F95B00">
              <w:rPr>
                <w:noProof/>
                <w:webHidden/>
              </w:rPr>
              <w:tab/>
            </w:r>
            <w:r w:rsidR="00F95B00">
              <w:rPr>
                <w:noProof/>
                <w:webHidden/>
              </w:rPr>
              <w:fldChar w:fldCharType="begin"/>
            </w:r>
            <w:r w:rsidR="00F95B00">
              <w:rPr>
                <w:noProof/>
                <w:webHidden/>
              </w:rPr>
              <w:instrText xml:space="preserve"> PAGEREF _Toc217198602 \h </w:instrText>
            </w:r>
            <w:r w:rsidR="00F95B00">
              <w:rPr>
                <w:noProof/>
                <w:webHidden/>
              </w:rPr>
            </w:r>
            <w:r w:rsidR="00F95B00">
              <w:rPr>
                <w:noProof/>
                <w:webHidden/>
              </w:rPr>
              <w:fldChar w:fldCharType="separate"/>
            </w:r>
            <w:r w:rsidR="00E77479">
              <w:rPr>
                <w:noProof/>
                <w:webHidden/>
              </w:rPr>
              <w:t>4</w:t>
            </w:r>
            <w:r w:rsidR="00F95B00">
              <w:rPr>
                <w:noProof/>
                <w:webHidden/>
              </w:rPr>
              <w:fldChar w:fldCharType="end"/>
            </w:r>
          </w:hyperlink>
        </w:p>
        <w:p w14:paraId="25518414" w14:textId="472FDDAE"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03" w:history="1">
            <w:r w:rsidR="00F95B00" w:rsidRPr="000419B0">
              <w:rPr>
                <w:rStyle w:val="Hyperlink"/>
                <w:noProof/>
              </w:rPr>
              <w:t>1.2. Ngôn ngữ lập trình Dart [1] [2]</w:t>
            </w:r>
            <w:r w:rsidR="00F95B00">
              <w:rPr>
                <w:noProof/>
                <w:webHidden/>
              </w:rPr>
              <w:tab/>
            </w:r>
            <w:r w:rsidR="00F95B00">
              <w:rPr>
                <w:noProof/>
                <w:webHidden/>
              </w:rPr>
              <w:fldChar w:fldCharType="begin"/>
            </w:r>
            <w:r w:rsidR="00F95B00">
              <w:rPr>
                <w:noProof/>
                <w:webHidden/>
              </w:rPr>
              <w:instrText xml:space="preserve"> PAGEREF _Toc217198603 \h </w:instrText>
            </w:r>
            <w:r w:rsidR="00F95B00">
              <w:rPr>
                <w:noProof/>
                <w:webHidden/>
              </w:rPr>
            </w:r>
            <w:r w:rsidR="00F95B00">
              <w:rPr>
                <w:noProof/>
                <w:webHidden/>
              </w:rPr>
              <w:fldChar w:fldCharType="separate"/>
            </w:r>
            <w:r w:rsidR="00E77479">
              <w:rPr>
                <w:noProof/>
                <w:webHidden/>
              </w:rPr>
              <w:t>5</w:t>
            </w:r>
            <w:r w:rsidR="00F95B00">
              <w:rPr>
                <w:noProof/>
                <w:webHidden/>
              </w:rPr>
              <w:fldChar w:fldCharType="end"/>
            </w:r>
          </w:hyperlink>
        </w:p>
        <w:p w14:paraId="4344BE45" w14:textId="0AE79F58"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04" w:history="1">
            <w:r w:rsidR="00F95B00" w:rsidRPr="000419B0">
              <w:rPr>
                <w:rStyle w:val="Hyperlink"/>
                <w:noProof/>
              </w:rPr>
              <w:t>1.2.1. Định nghĩa</w:t>
            </w:r>
            <w:r w:rsidR="00F95B00">
              <w:rPr>
                <w:noProof/>
                <w:webHidden/>
              </w:rPr>
              <w:tab/>
            </w:r>
            <w:r w:rsidR="00F95B00">
              <w:rPr>
                <w:noProof/>
                <w:webHidden/>
              </w:rPr>
              <w:fldChar w:fldCharType="begin"/>
            </w:r>
            <w:r w:rsidR="00F95B00">
              <w:rPr>
                <w:noProof/>
                <w:webHidden/>
              </w:rPr>
              <w:instrText xml:space="preserve"> PAGEREF _Toc217198604 \h </w:instrText>
            </w:r>
            <w:r w:rsidR="00F95B00">
              <w:rPr>
                <w:noProof/>
                <w:webHidden/>
              </w:rPr>
            </w:r>
            <w:r w:rsidR="00F95B00">
              <w:rPr>
                <w:noProof/>
                <w:webHidden/>
              </w:rPr>
              <w:fldChar w:fldCharType="separate"/>
            </w:r>
            <w:r w:rsidR="00E77479">
              <w:rPr>
                <w:noProof/>
                <w:webHidden/>
              </w:rPr>
              <w:t>5</w:t>
            </w:r>
            <w:r w:rsidR="00F95B00">
              <w:rPr>
                <w:noProof/>
                <w:webHidden/>
              </w:rPr>
              <w:fldChar w:fldCharType="end"/>
            </w:r>
          </w:hyperlink>
        </w:p>
        <w:p w14:paraId="3F443016" w14:textId="7DA3E7A7"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05" w:history="1">
            <w:r w:rsidR="00F95B00" w:rsidRPr="000419B0">
              <w:rPr>
                <w:rStyle w:val="Hyperlink"/>
                <w:noProof/>
              </w:rPr>
              <w:t>1.2.2. Đặc trưng</w:t>
            </w:r>
            <w:r w:rsidR="00F95B00">
              <w:rPr>
                <w:noProof/>
                <w:webHidden/>
              </w:rPr>
              <w:tab/>
            </w:r>
            <w:r w:rsidR="00F95B00">
              <w:rPr>
                <w:noProof/>
                <w:webHidden/>
              </w:rPr>
              <w:fldChar w:fldCharType="begin"/>
            </w:r>
            <w:r w:rsidR="00F95B00">
              <w:rPr>
                <w:noProof/>
                <w:webHidden/>
              </w:rPr>
              <w:instrText xml:space="preserve"> PAGEREF _Toc217198605 \h </w:instrText>
            </w:r>
            <w:r w:rsidR="00F95B00">
              <w:rPr>
                <w:noProof/>
                <w:webHidden/>
              </w:rPr>
            </w:r>
            <w:r w:rsidR="00F95B00">
              <w:rPr>
                <w:noProof/>
                <w:webHidden/>
              </w:rPr>
              <w:fldChar w:fldCharType="separate"/>
            </w:r>
            <w:r w:rsidR="00E77479">
              <w:rPr>
                <w:noProof/>
                <w:webHidden/>
              </w:rPr>
              <w:t>5</w:t>
            </w:r>
            <w:r w:rsidR="00F95B00">
              <w:rPr>
                <w:noProof/>
                <w:webHidden/>
              </w:rPr>
              <w:fldChar w:fldCharType="end"/>
            </w:r>
          </w:hyperlink>
        </w:p>
        <w:p w14:paraId="35F59FB9" w14:textId="7FB50A82"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06" w:history="1">
            <w:r w:rsidR="00F95B00" w:rsidRPr="000419B0">
              <w:rPr>
                <w:rStyle w:val="Hyperlink"/>
                <w:noProof/>
              </w:rPr>
              <w:t>1.2.3. Ứng dụng</w:t>
            </w:r>
            <w:r w:rsidR="00F95B00">
              <w:rPr>
                <w:noProof/>
                <w:webHidden/>
              </w:rPr>
              <w:tab/>
            </w:r>
            <w:r w:rsidR="00F95B00">
              <w:rPr>
                <w:noProof/>
                <w:webHidden/>
              </w:rPr>
              <w:fldChar w:fldCharType="begin"/>
            </w:r>
            <w:r w:rsidR="00F95B00">
              <w:rPr>
                <w:noProof/>
                <w:webHidden/>
              </w:rPr>
              <w:instrText xml:space="preserve"> PAGEREF _Toc217198606 \h </w:instrText>
            </w:r>
            <w:r w:rsidR="00F95B00">
              <w:rPr>
                <w:noProof/>
                <w:webHidden/>
              </w:rPr>
            </w:r>
            <w:r w:rsidR="00F95B00">
              <w:rPr>
                <w:noProof/>
                <w:webHidden/>
              </w:rPr>
              <w:fldChar w:fldCharType="separate"/>
            </w:r>
            <w:r w:rsidR="00E77479">
              <w:rPr>
                <w:noProof/>
                <w:webHidden/>
              </w:rPr>
              <w:t>5</w:t>
            </w:r>
            <w:r w:rsidR="00F95B00">
              <w:rPr>
                <w:noProof/>
                <w:webHidden/>
              </w:rPr>
              <w:fldChar w:fldCharType="end"/>
            </w:r>
          </w:hyperlink>
        </w:p>
        <w:p w14:paraId="2AFD4CFB" w14:textId="300B9686"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07" w:history="1">
            <w:r w:rsidR="00F95B00" w:rsidRPr="000419B0">
              <w:rPr>
                <w:rStyle w:val="Hyperlink"/>
                <w:noProof/>
              </w:rPr>
              <w:t>1.3. Ngôn ngữ lập trình PHP [3] [4]</w:t>
            </w:r>
            <w:r w:rsidR="00F95B00">
              <w:rPr>
                <w:noProof/>
                <w:webHidden/>
              </w:rPr>
              <w:tab/>
            </w:r>
            <w:r w:rsidR="00F95B00">
              <w:rPr>
                <w:noProof/>
                <w:webHidden/>
              </w:rPr>
              <w:fldChar w:fldCharType="begin"/>
            </w:r>
            <w:r w:rsidR="00F95B00">
              <w:rPr>
                <w:noProof/>
                <w:webHidden/>
              </w:rPr>
              <w:instrText xml:space="preserve"> PAGEREF _Toc217198607 \h </w:instrText>
            </w:r>
            <w:r w:rsidR="00F95B00">
              <w:rPr>
                <w:noProof/>
                <w:webHidden/>
              </w:rPr>
            </w:r>
            <w:r w:rsidR="00F95B00">
              <w:rPr>
                <w:noProof/>
                <w:webHidden/>
              </w:rPr>
              <w:fldChar w:fldCharType="separate"/>
            </w:r>
            <w:r w:rsidR="00E77479">
              <w:rPr>
                <w:noProof/>
                <w:webHidden/>
              </w:rPr>
              <w:t>6</w:t>
            </w:r>
            <w:r w:rsidR="00F95B00">
              <w:rPr>
                <w:noProof/>
                <w:webHidden/>
              </w:rPr>
              <w:fldChar w:fldCharType="end"/>
            </w:r>
          </w:hyperlink>
        </w:p>
        <w:p w14:paraId="527F0BAE" w14:textId="6B9D874A"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08" w:history="1">
            <w:r w:rsidR="00F95B00" w:rsidRPr="000419B0">
              <w:rPr>
                <w:rStyle w:val="Hyperlink"/>
                <w:noProof/>
              </w:rPr>
              <w:t>1.3.1. Định nghĩa</w:t>
            </w:r>
            <w:r w:rsidR="00F95B00">
              <w:rPr>
                <w:noProof/>
                <w:webHidden/>
              </w:rPr>
              <w:tab/>
            </w:r>
            <w:r w:rsidR="00F95B00">
              <w:rPr>
                <w:noProof/>
                <w:webHidden/>
              </w:rPr>
              <w:fldChar w:fldCharType="begin"/>
            </w:r>
            <w:r w:rsidR="00F95B00">
              <w:rPr>
                <w:noProof/>
                <w:webHidden/>
              </w:rPr>
              <w:instrText xml:space="preserve"> PAGEREF _Toc217198608 \h </w:instrText>
            </w:r>
            <w:r w:rsidR="00F95B00">
              <w:rPr>
                <w:noProof/>
                <w:webHidden/>
              </w:rPr>
            </w:r>
            <w:r w:rsidR="00F95B00">
              <w:rPr>
                <w:noProof/>
                <w:webHidden/>
              </w:rPr>
              <w:fldChar w:fldCharType="separate"/>
            </w:r>
            <w:r w:rsidR="00E77479">
              <w:rPr>
                <w:noProof/>
                <w:webHidden/>
              </w:rPr>
              <w:t>6</w:t>
            </w:r>
            <w:r w:rsidR="00F95B00">
              <w:rPr>
                <w:noProof/>
                <w:webHidden/>
              </w:rPr>
              <w:fldChar w:fldCharType="end"/>
            </w:r>
          </w:hyperlink>
        </w:p>
        <w:p w14:paraId="6EEFEB86" w14:textId="49B7EA19"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09" w:history="1">
            <w:r w:rsidR="00F95B00" w:rsidRPr="000419B0">
              <w:rPr>
                <w:rStyle w:val="Hyperlink"/>
                <w:noProof/>
              </w:rPr>
              <w:t>1.3.2. Đặc trưng</w:t>
            </w:r>
            <w:r w:rsidR="00F95B00">
              <w:rPr>
                <w:noProof/>
                <w:webHidden/>
              </w:rPr>
              <w:tab/>
            </w:r>
            <w:r w:rsidR="00F95B00">
              <w:rPr>
                <w:noProof/>
                <w:webHidden/>
              </w:rPr>
              <w:fldChar w:fldCharType="begin"/>
            </w:r>
            <w:r w:rsidR="00F95B00">
              <w:rPr>
                <w:noProof/>
                <w:webHidden/>
              </w:rPr>
              <w:instrText xml:space="preserve"> PAGEREF _Toc217198609 \h </w:instrText>
            </w:r>
            <w:r w:rsidR="00F95B00">
              <w:rPr>
                <w:noProof/>
                <w:webHidden/>
              </w:rPr>
            </w:r>
            <w:r w:rsidR="00F95B00">
              <w:rPr>
                <w:noProof/>
                <w:webHidden/>
              </w:rPr>
              <w:fldChar w:fldCharType="separate"/>
            </w:r>
            <w:r w:rsidR="00E77479">
              <w:rPr>
                <w:noProof/>
                <w:webHidden/>
              </w:rPr>
              <w:t>6</w:t>
            </w:r>
            <w:r w:rsidR="00F95B00">
              <w:rPr>
                <w:noProof/>
                <w:webHidden/>
              </w:rPr>
              <w:fldChar w:fldCharType="end"/>
            </w:r>
          </w:hyperlink>
        </w:p>
        <w:p w14:paraId="052B614E" w14:textId="5149E2E3"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10" w:history="1">
            <w:r w:rsidR="00F95B00" w:rsidRPr="000419B0">
              <w:rPr>
                <w:rStyle w:val="Hyperlink"/>
                <w:noProof/>
              </w:rPr>
              <w:t>1.3.3. Ứng dụng</w:t>
            </w:r>
            <w:r w:rsidR="00F95B00">
              <w:rPr>
                <w:noProof/>
                <w:webHidden/>
              </w:rPr>
              <w:tab/>
            </w:r>
            <w:r w:rsidR="00F95B00">
              <w:rPr>
                <w:noProof/>
                <w:webHidden/>
              </w:rPr>
              <w:fldChar w:fldCharType="begin"/>
            </w:r>
            <w:r w:rsidR="00F95B00">
              <w:rPr>
                <w:noProof/>
                <w:webHidden/>
              </w:rPr>
              <w:instrText xml:space="preserve"> PAGEREF _Toc217198610 \h </w:instrText>
            </w:r>
            <w:r w:rsidR="00F95B00">
              <w:rPr>
                <w:noProof/>
                <w:webHidden/>
              </w:rPr>
            </w:r>
            <w:r w:rsidR="00F95B00">
              <w:rPr>
                <w:noProof/>
                <w:webHidden/>
              </w:rPr>
              <w:fldChar w:fldCharType="separate"/>
            </w:r>
            <w:r w:rsidR="00E77479">
              <w:rPr>
                <w:noProof/>
                <w:webHidden/>
              </w:rPr>
              <w:t>7</w:t>
            </w:r>
            <w:r w:rsidR="00F95B00">
              <w:rPr>
                <w:noProof/>
                <w:webHidden/>
              </w:rPr>
              <w:fldChar w:fldCharType="end"/>
            </w:r>
          </w:hyperlink>
        </w:p>
        <w:p w14:paraId="6C4096EB" w14:textId="745F14A8"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11" w:history="1">
            <w:r w:rsidR="00F95B00" w:rsidRPr="000419B0">
              <w:rPr>
                <w:rStyle w:val="Hyperlink"/>
                <w:noProof/>
              </w:rPr>
              <w:t>1.4. Laravel framework [5] [6]</w:t>
            </w:r>
            <w:r w:rsidR="00F95B00">
              <w:rPr>
                <w:noProof/>
                <w:webHidden/>
              </w:rPr>
              <w:tab/>
            </w:r>
            <w:r w:rsidR="00F95B00">
              <w:rPr>
                <w:noProof/>
                <w:webHidden/>
              </w:rPr>
              <w:fldChar w:fldCharType="begin"/>
            </w:r>
            <w:r w:rsidR="00F95B00">
              <w:rPr>
                <w:noProof/>
                <w:webHidden/>
              </w:rPr>
              <w:instrText xml:space="preserve"> PAGEREF _Toc217198611 \h </w:instrText>
            </w:r>
            <w:r w:rsidR="00F95B00">
              <w:rPr>
                <w:noProof/>
                <w:webHidden/>
              </w:rPr>
            </w:r>
            <w:r w:rsidR="00F95B00">
              <w:rPr>
                <w:noProof/>
                <w:webHidden/>
              </w:rPr>
              <w:fldChar w:fldCharType="separate"/>
            </w:r>
            <w:r w:rsidR="00E77479">
              <w:rPr>
                <w:noProof/>
                <w:webHidden/>
              </w:rPr>
              <w:t>7</w:t>
            </w:r>
            <w:r w:rsidR="00F95B00">
              <w:rPr>
                <w:noProof/>
                <w:webHidden/>
              </w:rPr>
              <w:fldChar w:fldCharType="end"/>
            </w:r>
          </w:hyperlink>
        </w:p>
        <w:p w14:paraId="04EAAE4F" w14:textId="1EBE3A9B"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12" w:history="1">
            <w:r w:rsidR="00F95B00" w:rsidRPr="000419B0">
              <w:rPr>
                <w:rStyle w:val="Hyperlink"/>
                <w:noProof/>
              </w:rPr>
              <w:t>1.4.1. Định nghĩa</w:t>
            </w:r>
            <w:r w:rsidR="00F95B00">
              <w:rPr>
                <w:noProof/>
                <w:webHidden/>
              </w:rPr>
              <w:tab/>
            </w:r>
            <w:r w:rsidR="00F95B00">
              <w:rPr>
                <w:noProof/>
                <w:webHidden/>
              </w:rPr>
              <w:fldChar w:fldCharType="begin"/>
            </w:r>
            <w:r w:rsidR="00F95B00">
              <w:rPr>
                <w:noProof/>
                <w:webHidden/>
              </w:rPr>
              <w:instrText xml:space="preserve"> PAGEREF _Toc217198612 \h </w:instrText>
            </w:r>
            <w:r w:rsidR="00F95B00">
              <w:rPr>
                <w:noProof/>
                <w:webHidden/>
              </w:rPr>
            </w:r>
            <w:r w:rsidR="00F95B00">
              <w:rPr>
                <w:noProof/>
                <w:webHidden/>
              </w:rPr>
              <w:fldChar w:fldCharType="separate"/>
            </w:r>
            <w:r w:rsidR="00E77479">
              <w:rPr>
                <w:noProof/>
                <w:webHidden/>
              </w:rPr>
              <w:t>7</w:t>
            </w:r>
            <w:r w:rsidR="00F95B00">
              <w:rPr>
                <w:noProof/>
                <w:webHidden/>
              </w:rPr>
              <w:fldChar w:fldCharType="end"/>
            </w:r>
          </w:hyperlink>
        </w:p>
        <w:p w14:paraId="3A2DC6C5" w14:textId="742181F0"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13" w:history="1">
            <w:r w:rsidR="00F95B00" w:rsidRPr="000419B0">
              <w:rPr>
                <w:rStyle w:val="Hyperlink"/>
                <w:noProof/>
              </w:rPr>
              <w:t>1.4.2. Đặc trưng</w:t>
            </w:r>
            <w:r w:rsidR="00F95B00">
              <w:rPr>
                <w:noProof/>
                <w:webHidden/>
              </w:rPr>
              <w:tab/>
            </w:r>
            <w:r w:rsidR="00F95B00">
              <w:rPr>
                <w:noProof/>
                <w:webHidden/>
              </w:rPr>
              <w:fldChar w:fldCharType="begin"/>
            </w:r>
            <w:r w:rsidR="00F95B00">
              <w:rPr>
                <w:noProof/>
                <w:webHidden/>
              </w:rPr>
              <w:instrText xml:space="preserve"> PAGEREF _Toc217198613 \h </w:instrText>
            </w:r>
            <w:r w:rsidR="00F95B00">
              <w:rPr>
                <w:noProof/>
                <w:webHidden/>
              </w:rPr>
            </w:r>
            <w:r w:rsidR="00F95B00">
              <w:rPr>
                <w:noProof/>
                <w:webHidden/>
              </w:rPr>
              <w:fldChar w:fldCharType="separate"/>
            </w:r>
            <w:r w:rsidR="00E77479">
              <w:rPr>
                <w:noProof/>
                <w:webHidden/>
              </w:rPr>
              <w:t>8</w:t>
            </w:r>
            <w:r w:rsidR="00F95B00">
              <w:rPr>
                <w:noProof/>
                <w:webHidden/>
              </w:rPr>
              <w:fldChar w:fldCharType="end"/>
            </w:r>
          </w:hyperlink>
        </w:p>
        <w:p w14:paraId="092F44A4" w14:textId="0C374AAF"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14" w:history="1">
            <w:r w:rsidR="00F95B00" w:rsidRPr="000419B0">
              <w:rPr>
                <w:rStyle w:val="Hyperlink"/>
                <w:noProof/>
              </w:rPr>
              <w:t>1.4.3. Ứng dụng</w:t>
            </w:r>
            <w:r w:rsidR="00F95B00">
              <w:rPr>
                <w:noProof/>
                <w:webHidden/>
              </w:rPr>
              <w:tab/>
            </w:r>
            <w:r w:rsidR="00F95B00">
              <w:rPr>
                <w:noProof/>
                <w:webHidden/>
              </w:rPr>
              <w:fldChar w:fldCharType="begin"/>
            </w:r>
            <w:r w:rsidR="00F95B00">
              <w:rPr>
                <w:noProof/>
                <w:webHidden/>
              </w:rPr>
              <w:instrText xml:space="preserve"> PAGEREF _Toc217198614 \h </w:instrText>
            </w:r>
            <w:r w:rsidR="00F95B00">
              <w:rPr>
                <w:noProof/>
                <w:webHidden/>
              </w:rPr>
            </w:r>
            <w:r w:rsidR="00F95B00">
              <w:rPr>
                <w:noProof/>
                <w:webHidden/>
              </w:rPr>
              <w:fldChar w:fldCharType="separate"/>
            </w:r>
            <w:r w:rsidR="00E77479">
              <w:rPr>
                <w:noProof/>
                <w:webHidden/>
              </w:rPr>
              <w:t>8</w:t>
            </w:r>
            <w:r w:rsidR="00F95B00">
              <w:rPr>
                <w:noProof/>
                <w:webHidden/>
              </w:rPr>
              <w:fldChar w:fldCharType="end"/>
            </w:r>
          </w:hyperlink>
        </w:p>
        <w:p w14:paraId="75690F95" w14:textId="5B3F1FCD"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15" w:history="1">
            <w:r w:rsidR="00F95B00" w:rsidRPr="000419B0">
              <w:rPr>
                <w:rStyle w:val="Hyperlink"/>
                <w:noProof/>
              </w:rPr>
              <w:t>1.5. RESTful API [7]</w:t>
            </w:r>
            <w:r w:rsidR="00F95B00">
              <w:rPr>
                <w:noProof/>
                <w:webHidden/>
              </w:rPr>
              <w:tab/>
            </w:r>
            <w:r w:rsidR="00F95B00">
              <w:rPr>
                <w:noProof/>
                <w:webHidden/>
              </w:rPr>
              <w:fldChar w:fldCharType="begin"/>
            </w:r>
            <w:r w:rsidR="00F95B00">
              <w:rPr>
                <w:noProof/>
                <w:webHidden/>
              </w:rPr>
              <w:instrText xml:space="preserve"> PAGEREF _Toc217198615 \h </w:instrText>
            </w:r>
            <w:r w:rsidR="00F95B00">
              <w:rPr>
                <w:noProof/>
                <w:webHidden/>
              </w:rPr>
            </w:r>
            <w:r w:rsidR="00F95B00">
              <w:rPr>
                <w:noProof/>
                <w:webHidden/>
              </w:rPr>
              <w:fldChar w:fldCharType="separate"/>
            </w:r>
            <w:r w:rsidR="00E77479">
              <w:rPr>
                <w:noProof/>
                <w:webHidden/>
              </w:rPr>
              <w:t>9</w:t>
            </w:r>
            <w:r w:rsidR="00F95B00">
              <w:rPr>
                <w:noProof/>
                <w:webHidden/>
              </w:rPr>
              <w:fldChar w:fldCharType="end"/>
            </w:r>
          </w:hyperlink>
        </w:p>
        <w:p w14:paraId="5A87B652" w14:textId="0DD3073D"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16" w:history="1">
            <w:r w:rsidR="00F95B00" w:rsidRPr="000419B0">
              <w:rPr>
                <w:rStyle w:val="Hyperlink"/>
                <w:noProof/>
              </w:rPr>
              <w:t>1.5.1. Định nghĩa</w:t>
            </w:r>
            <w:r w:rsidR="00F95B00">
              <w:rPr>
                <w:noProof/>
                <w:webHidden/>
              </w:rPr>
              <w:tab/>
            </w:r>
            <w:r w:rsidR="00F95B00">
              <w:rPr>
                <w:noProof/>
                <w:webHidden/>
              </w:rPr>
              <w:fldChar w:fldCharType="begin"/>
            </w:r>
            <w:r w:rsidR="00F95B00">
              <w:rPr>
                <w:noProof/>
                <w:webHidden/>
              </w:rPr>
              <w:instrText xml:space="preserve"> PAGEREF _Toc217198616 \h </w:instrText>
            </w:r>
            <w:r w:rsidR="00F95B00">
              <w:rPr>
                <w:noProof/>
                <w:webHidden/>
              </w:rPr>
            </w:r>
            <w:r w:rsidR="00F95B00">
              <w:rPr>
                <w:noProof/>
                <w:webHidden/>
              </w:rPr>
              <w:fldChar w:fldCharType="separate"/>
            </w:r>
            <w:r w:rsidR="00E77479">
              <w:rPr>
                <w:noProof/>
                <w:webHidden/>
              </w:rPr>
              <w:t>9</w:t>
            </w:r>
            <w:r w:rsidR="00F95B00">
              <w:rPr>
                <w:noProof/>
                <w:webHidden/>
              </w:rPr>
              <w:fldChar w:fldCharType="end"/>
            </w:r>
          </w:hyperlink>
        </w:p>
        <w:p w14:paraId="236A56E9" w14:textId="29DFE1B0"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17" w:history="1">
            <w:r w:rsidR="00F95B00" w:rsidRPr="000419B0">
              <w:rPr>
                <w:rStyle w:val="Hyperlink"/>
                <w:noProof/>
              </w:rPr>
              <w:t>1.5.2. Đặc trưng</w:t>
            </w:r>
            <w:r w:rsidR="00F95B00">
              <w:rPr>
                <w:noProof/>
                <w:webHidden/>
              </w:rPr>
              <w:tab/>
            </w:r>
            <w:r w:rsidR="00F95B00">
              <w:rPr>
                <w:noProof/>
                <w:webHidden/>
              </w:rPr>
              <w:fldChar w:fldCharType="begin"/>
            </w:r>
            <w:r w:rsidR="00F95B00">
              <w:rPr>
                <w:noProof/>
                <w:webHidden/>
              </w:rPr>
              <w:instrText xml:space="preserve"> PAGEREF _Toc217198617 \h </w:instrText>
            </w:r>
            <w:r w:rsidR="00F95B00">
              <w:rPr>
                <w:noProof/>
                <w:webHidden/>
              </w:rPr>
            </w:r>
            <w:r w:rsidR="00F95B00">
              <w:rPr>
                <w:noProof/>
                <w:webHidden/>
              </w:rPr>
              <w:fldChar w:fldCharType="separate"/>
            </w:r>
            <w:r w:rsidR="00E77479">
              <w:rPr>
                <w:noProof/>
                <w:webHidden/>
              </w:rPr>
              <w:t>9</w:t>
            </w:r>
            <w:r w:rsidR="00F95B00">
              <w:rPr>
                <w:noProof/>
                <w:webHidden/>
              </w:rPr>
              <w:fldChar w:fldCharType="end"/>
            </w:r>
          </w:hyperlink>
        </w:p>
        <w:p w14:paraId="4194EA6F" w14:textId="7FB78F26"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18" w:history="1">
            <w:r w:rsidR="00F95B00" w:rsidRPr="000419B0">
              <w:rPr>
                <w:rStyle w:val="Hyperlink"/>
                <w:noProof/>
              </w:rPr>
              <w:t>1.5.3. Ứng dụng</w:t>
            </w:r>
            <w:r w:rsidR="00F95B00">
              <w:rPr>
                <w:noProof/>
                <w:webHidden/>
              </w:rPr>
              <w:tab/>
            </w:r>
            <w:r w:rsidR="00F95B00">
              <w:rPr>
                <w:noProof/>
                <w:webHidden/>
              </w:rPr>
              <w:fldChar w:fldCharType="begin"/>
            </w:r>
            <w:r w:rsidR="00F95B00">
              <w:rPr>
                <w:noProof/>
                <w:webHidden/>
              </w:rPr>
              <w:instrText xml:space="preserve"> PAGEREF _Toc217198618 \h </w:instrText>
            </w:r>
            <w:r w:rsidR="00F95B00">
              <w:rPr>
                <w:noProof/>
                <w:webHidden/>
              </w:rPr>
            </w:r>
            <w:r w:rsidR="00F95B00">
              <w:rPr>
                <w:noProof/>
                <w:webHidden/>
              </w:rPr>
              <w:fldChar w:fldCharType="separate"/>
            </w:r>
            <w:r w:rsidR="00E77479">
              <w:rPr>
                <w:noProof/>
                <w:webHidden/>
              </w:rPr>
              <w:t>10</w:t>
            </w:r>
            <w:r w:rsidR="00F95B00">
              <w:rPr>
                <w:noProof/>
                <w:webHidden/>
              </w:rPr>
              <w:fldChar w:fldCharType="end"/>
            </w:r>
          </w:hyperlink>
        </w:p>
        <w:p w14:paraId="08F26A3C" w14:textId="07712183"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19" w:history="1">
            <w:r w:rsidR="00F95B00" w:rsidRPr="000419B0">
              <w:rPr>
                <w:rStyle w:val="Hyperlink"/>
                <w:noProof/>
              </w:rPr>
              <w:t>1.6. Flutter [8]</w:t>
            </w:r>
            <w:r w:rsidR="00F95B00">
              <w:rPr>
                <w:noProof/>
                <w:webHidden/>
              </w:rPr>
              <w:tab/>
            </w:r>
            <w:r w:rsidR="00F95B00">
              <w:rPr>
                <w:noProof/>
                <w:webHidden/>
              </w:rPr>
              <w:fldChar w:fldCharType="begin"/>
            </w:r>
            <w:r w:rsidR="00F95B00">
              <w:rPr>
                <w:noProof/>
                <w:webHidden/>
              </w:rPr>
              <w:instrText xml:space="preserve"> PAGEREF _Toc217198619 \h </w:instrText>
            </w:r>
            <w:r w:rsidR="00F95B00">
              <w:rPr>
                <w:noProof/>
                <w:webHidden/>
              </w:rPr>
            </w:r>
            <w:r w:rsidR="00F95B00">
              <w:rPr>
                <w:noProof/>
                <w:webHidden/>
              </w:rPr>
              <w:fldChar w:fldCharType="separate"/>
            </w:r>
            <w:r w:rsidR="00E77479">
              <w:rPr>
                <w:noProof/>
                <w:webHidden/>
              </w:rPr>
              <w:t>10</w:t>
            </w:r>
            <w:r w:rsidR="00F95B00">
              <w:rPr>
                <w:noProof/>
                <w:webHidden/>
              </w:rPr>
              <w:fldChar w:fldCharType="end"/>
            </w:r>
          </w:hyperlink>
        </w:p>
        <w:p w14:paraId="56E24554" w14:textId="21A2411F"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20" w:history="1">
            <w:r w:rsidR="00F95B00" w:rsidRPr="000419B0">
              <w:rPr>
                <w:rStyle w:val="Hyperlink"/>
                <w:noProof/>
              </w:rPr>
              <w:t>1.6.1. Định nghĩa</w:t>
            </w:r>
            <w:r w:rsidR="00F95B00">
              <w:rPr>
                <w:noProof/>
                <w:webHidden/>
              </w:rPr>
              <w:tab/>
            </w:r>
            <w:r w:rsidR="00F95B00">
              <w:rPr>
                <w:noProof/>
                <w:webHidden/>
              </w:rPr>
              <w:fldChar w:fldCharType="begin"/>
            </w:r>
            <w:r w:rsidR="00F95B00">
              <w:rPr>
                <w:noProof/>
                <w:webHidden/>
              </w:rPr>
              <w:instrText xml:space="preserve"> PAGEREF _Toc217198620 \h </w:instrText>
            </w:r>
            <w:r w:rsidR="00F95B00">
              <w:rPr>
                <w:noProof/>
                <w:webHidden/>
              </w:rPr>
            </w:r>
            <w:r w:rsidR="00F95B00">
              <w:rPr>
                <w:noProof/>
                <w:webHidden/>
              </w:rPr>
              <w:fldChar w:fldCharType="separate"/>
            </w:r>
            <w:r w:rsidR="00E77479">
              <w:rPr>
                <w:noProof/>
                <w:webHidden/>
              </w:rPr>
              <w:t>10</w:t>
            </w:r>
            <w:r w:rsidR="00F95B00">
              <w:rPr>
                <w:noProof/>
                <w:webHidden/>
              </w:rPr>
              <w:fldChar w:fldCharType="end"/>
            </w:r>
          </w:hyperlink>
        </w:p>
        <w:p w14:paraId="418A96EF" w14:textId="2C79D9C6"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21" w:history="1">
            <w:r w:rsidR="00F95B00" w:rsidRPr="000419B0">
              <w:rPr>
                <w:rStyle w:val="Hyperlink"/>
                <w:noProof/>
              </w:rPr>
              <w:t>1.6.2. Đặc trưng</w:t>
            </w:r>
            <w:r w:rsidR="00F95B00">
              <w:rPr>
                <w:noProof/>
                <w:webHidden/>
              </w:rPr>
              <w:tab/>
            </w:r>
            <w:r w:rsidR="00F95B00">
              <w:rPr>
                <w:noProof/>
                <w:webHidden/>
              </w:rPr>
              <w:fldChar w:fldCharType="begin"/>
            </w:r>
            <w:r w:rsidR="00F95B00">
              <w:rPr>
                <w:noProof/>
                <w:webHidden/>
              </w:rPr>
              <w:instrText xml:space="preserve"> PAGEREF _Toc217198621 \h </w:instrText>
            </w:r>
            <w:r w:rsidR="00F95B00">
              <w:rPr>
                <w:noProof/>
                <w:webHidden/>
              </w:rPr>
            </w:r>
            <w:r w:rsidR="00F95B00">
              <w:rPr>
                <w:noProof/>
                <w:webHidden/>
              </w:rPr>
              <w:fldChar w:fldCharType="separate"/>
            </w:r>
            <w:r w:rsidR="00E77479">
              <w:rPr>
                <w:noProof/>
                <w:webHidden/>
              </w:rPr>
              <w:t>11</w:t>
            </w:r>
            <w:r w:rsidR="00F95B00">
              <w:rPr>
                <w:noProof/>
                <w:webHidden/>
              </w:rPr>
              <w:fldChar w:fldCharType="end"/>
            </w:r>
          </w:hyperlink>
        </w:p>
        <w:p w14:paraId="7CCD2C7B" w14:textId="0DD959EA"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22" w:history="1">
            <w:r w:rsidR="00F95B00" w:rsidRPr="000419B0">
              <w:rPr>
                <w:rStyle w:val="Hyperlink"/>
                <w:noProof/>
              </w:rPr>
              <w:t>1.6.3. Ứng dụng</w:t>
            </w:r>
            <w:r w:rsidR="00F95B00">
              <w:rPr>
                <w:noProof/>
                <w:webHidden/>
              </w:rPr>
              <w:tab/>
            </w:r>
            <w:r w:rsidR="00F95B00">
              <w:rPr>
                <w:noProof/>
                <w:webHidden/>
              </w:rPr>
              <w:fldChar w:fldCharType="begin"/>
            </w:r>
            <w:r w:rsidR="00F95B00">
              <w:rPr>
                <w:noProof/>
                <w:webHidden/>
              </w:rPr>
              <w:instrText xml:space="preserve"> PAGEREF _Toc217198622 \h </w:instrText>
            </w:r>
            <w:r w:rsidR="00F95B00">
              <w:rPr>
                <w:noProof/>
                <w:webHidden/>
              </w:rPr>
            </w:r>
            <w:r w:rsidR="00F95B00">
              <w:rPr>
                <w:noProof/>
                <w:webHidden/>
              </w:rPr>
              <w:fldChar w:fldCharType="separate"/>
            </w:r>
            <w:r w:rsidR="00E77479">
              <w:rPr>
                <w:noProof/>
                <w:webHidden/>
              </w:rPr>
              <w:t>11</w:t>
            </w:r>
            <w:r w:rsidR="00F95B00">
              <w:rPr>
                <w:noProof/>
                <w:webHidden/>
              </w:rPr>
              <w:fldChar w:fldCharType="end"/>
            </w:r>
          </w:hyperlink>
        </w:p>
        <w:p w14:paraId="66306CD5" w14:textId="74449310"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23" w:history="1">
            <w:r w:rsidR="00F95B00" w:rsidRPr="000419B0">
              <w:rPr>
                <w:rStyle w:val="Hyperlink"/>
                <w:noProof/>
              </w:rPr>
              <w:t>1.7. Firebase [9]</w:t>
            </w:r>
            <w:r w:rsidR="00F95B00">
              <w:rPr>
                <w:noProof/>
                <w:webHidden/>
              </w:rPr>
              <w:tab/>
            </w:r>
            <w:r w:rsidR="00F95B00">
              <w:rPr>
                <w:noProof/>
                <w:webHidden/>
              </w:rPr>
              <w:fldChar w:fldCharType="begin"/>
            </w:r>
            <w:r w:rsidR="00F95B00">
              <w:rPr>
                <w:noProof/>
                <w:webHidden/>
              </w:rPr>
              <w:instrText xml:space="preserve"> PAGEREF _Toc217198623 \h </w:instrText>
            </w:r>
            <w:r w:rsidR="00F95B00">
              <w:rPr>
                <w:noProof/>
                <w:webHidden/>
              </w:rPr>
            </w:r>
            <w:r w:rsidR="00F95B00">
              <w:rPr>
                <w:noProof/>
                <w:webHidden/>
              </w:rPr>
              <w:fldChar w:fldCharType="separate"/>
            </w:r>
            <w:r w:rsidR="00E77479">
              <w:rPr>
                <w:noProof/>
                <w:webHidden/>
              </w:rPr>
              <w:t>12</w:t>
            </w:r>
            <w:r w:rsidR="00F95B00">
              <w:rPr>
                <w:noProof/>
                <w:webHidden/>
              </w:rPr>
              <w:fldChar w:fldCharType="end"/>
            </w:r>
          </w:hyperlink>
        </w:p>
        <w:p w14:paraId="6ACC14D9" w14:textId="21DACAF9"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24" w:history="1">
            <w:r w:rsidR="00F95B00" w:rsidRPr="000419B0">
              <w:rPr>
                <w:rStyle w:val="Hyperlink"/>
                <w:noProof/>
              </w:rPr>
              <w:t>1.7.1. Định nghĩa</w:t>
            </w:r>
            <w:r w:rsidR="00F95B00">
              <w:rPr>
                <w:noProof/>
                <w:webHidden/>
              </w:rPr>
              <w:tab/>
            </w:r>
            <w:r w:rsidR="00F95B00">
              <w:rPr>
                <w:noProof/>
                <w:webHidden/>
              </w:rPr>
              <w:fldChar w:fldCharType="begin"/>
            </w:r>
            <w:r w:rsidR="00F95B00">
              <w:rPr>
                <w:noProof/>
                <w:webHidden/>
              </w:rPr>
              <w:instrText xml:space="preserve"> PAGEREF _Toc217198624 \h </w:instrText>
            </w:r>
            <w:r w:rsidR="00F95B00">
              <w:rPr>
                <w:noProof/>
                <w:webHidden/>
              </w:rPr>
            </w:r>
            <w:r w:rsidR="00F95B00">
              <w:rPr>
                <w:noProof/>
                <w:webHidden/>
              </w:rPr>
              <w:fldChar w:fldCharType="separate"/>
            </w:r>
            <w:r w:rsidR="00E77479">
              <w:rPr>
                <w:noProof/>
                <w:webHidden/>
              </w:rPr>
              <w:t>12</w:t>
            </w:r>
            <w:r w:rsidR="00F95B00">
              <w:rPr>
                <w:noProof/>
                <w:webHidden/>
              </w:rPr>
              <w:fldChar w:fldCharType="end"/>
            </w:r>
          </w:hyperlink>
        </w:p>
        <w:p w14:paraId="3248B122" w14:textId="6B52BDF9"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25" w:history="1">
            <w:r w:rsidR="00F95B00" w:rsidRPr="000419B0">
              <w:rPr>
                <w:rStyle w:val="Hyperlink"/>
                <w:noProof/>
              </w:rPr>
              <w:t>1.7.2. Đặc trưng</w:t>
            </w:r>
            <w:r w:rsidR="00F95B00">
              <w:rPr>
                <w:noProof/>
                <w:webHidden/>
              </w:rPr>
              <w:tab/>
            </w:r>
            <w:r w:rsidR="00F95B00">
              <w:rPr>
                <w:noProof/>
                <w:webHidden/>
              </w:rPr>
              <w:fldChar w:fldCharType="begin"/>
            </w:r>
            <w:r w:rsidR="00F95B00">
              <w:rPr>
                <w:noProof/>
                <w:webHidden/>
              </w:rPr>
              <w:instrText xml:space="preserve"> PAGEREF _Toc217198625 \h </w:instrText>
            </w:r>
            <w:r w:rsidR="00F95B00">
              <w:rPr>
                <w:noProof/>
                <w:webHidden/>
              </w:rPr>
            </w:r>
            <w:r w:rsidR="00F95B00">
              <w:rPr>
                <w:noProof/>
                <w:webHidden/>
              </w:rPr>
              <w:fldChar w:fldCharType="separate"/>
            </w:r>
            <w:r w:rsidR="00E77479">
              <w:rPr>
                <w:noProof/>
                <w:webHidden/>
              </w:rPr>
              <w:t>12</w:t>
            </w:r>
            <w:r w:rsidR="00F95B00">
              <w:rPr>
                <w:noProof/>
                <w:webHidden/>
              </w:rPr>
              <w:fldChar w:fldCharType="end"/>
            </w:r>
          </w:hyperlink>
        </w:p>
        <w:p w14:paraId="29C03933" w14:textId="03B76DB5"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26" w:history="1">
            <w:r w:rsidR="00F95B00" w:rsidRPr="000419B0">
              <w:rPr>
                <w:rStyle w:val="Hyperlink"/>
                <w:noProof/>
              </w:rPr>
              <w:t>1.7.3. Ứng dụng</w:t>
            </w:r>
            <w:r w:rsidR="00F95B00">
              <w:rPr>
                <w:noProof/>
                <w:webHidden/>
              </w:rPr>
              <w:tab/>
            </w:r>
            <w:r w:rsidR="00F95B00">
              <w:rPr>
                <w:noProof/>
                <w:webHidden/>
              </w:rPr>
              <w:fldChar w:fldCharType="begin"/>
            </w:r>
            <w:r w:rsidR="00F95B00">
              <w:rPr>
                <w:noProof/>
                <w:webHidden/>
              </w:rPr>
              <w:instrText xml:space="preserve"> PAGEREF _Toc217198626 \h </w:instrText>
            </w:r>
            <w:r w:rsidR="00F95B00">
              <w:rPr>
                <w:noProof/>
                <w:webHidden/>
              </w:rPr>
            </w:r>
            <w:r w:rsidR="00F95B00">
              <w:rPr>
                <w:noProof/>
                <w:webHidden/>
              </w:rPr>
              <w:fldChar w:fldCharType="separate"/>
            </w:r>
            <w:r w:rsidR="00E77479">
              <w:rPr>
                <w:noProof/>
                <w:webHidden/>
              </w:rPr>
              <w:t>13</w:t>
            </w:r>
            <w:r w:rsidR="00F95B00">
              <w:rPr>
                <w:noProof/>
                <w:webHidden/>
              </w:rPr>
              <w:fldChar w:fldCharType="end"/>
            </w:r>
          </w:hyperlink>
        </w:p>
        <w:p w14:paraId="4E5F16D1" w14:textId="3B582FD9" w:rsidR="00F95B00" w:rsidRDefault="00415889">
          <w:pPr>
            <w:pStyle w:val="TOC1"/>
            <w:tabs>
              <w:tab w:val="left" w:pos="1680"/>
              <w:tab w:val="right" w:leader="dot" w:pos="9345"/>
            </w:tabs>
            <w:rPr>
              <w:rFonts w:asciiTheme="minorHAnsi" w:eastAsiaTheme="minorEastAsia" w:hAnsiTheme="minorHAnsi" w:cstheme="minorBidi"/>
              <w:b w:val="0"/>
              <w:noProof/>
              <w:sz w:val="22"/>
              <w:szCs w:val="22"/>
              <w:lang w:val="en-US" w:eastAsia="ko-KR"/>
            </w:rPr>
          </w:pPr>
          <w:hyperlink w:anchor="_Toc217198627" w:history="1">
            <w:r w:rsidR="00F95B00" w:rsidRPr="000419B0">
              <w:rPr>
                <w:rStyle w:val="Hyperlink"/>
                <w:noProof/>
              </w:rPr>
              <w:t>CHƯƠNG 2.</w:t>
            </w:r>
            <w:r w:rsidR="00F95B00">
              <w:rPr>
                <w:rFonts w:asciiTheme="minorHAnsi" w:eastAsiaTheme="minorEastAsia" w:hAnsiTheme="minorHAnsi" w:cstheme="minorBidi"/>
                <w:b w:val="0"/>
                <w:noProof/>
                <w:sz w:val="22"/>
                <w:szCs w:val="22"/>
                <w:lang w:val="en-US" w:eastAsia="ko-KR"/>
              </w:rPr>
              <w:tab/>
            </w:r>
            <w:r w:rsidR="00F95B00" w:rsidRPr="000419B0">
              <w:rPr>
                <w:rStyle w:val="Hyperlink"/>
                <w:noProof/>
              </w:rPr>
              <w:t>PHÂN TÍCH VÀ ĐẶC TẢ YÊU CẦU</w:t>
            </w:r>
            <w:r w:rsidR="00F95B00">
              <w:rPr>
                <w:noProof/>
                <w:webHidden/>
              </w:rPr>
              <w:tab/>
            </w:r>
            <w:r w:rsidR="00F95B00">
              <w:rPr>
                <w:noProof/>
                <w:webHidden/>
              </w:rPr>
              <w:fldChar w:fldCharType="begin"/>
            </w:r>
            <w:r w:rsidR="00F95B00">
              <w:rPr>
                <w:noProof/>
                <w:webHidden/>
              </w:rPr>
              <w:instrText xml:space="preserve"> PAGEREF _Toc217198627 \h </w:instrText>
            </w:r>
            <w:r w:rsidR="00F95B00">
              <w:rPr>
                <w:noProof/>
                <w:webHidden/>
              </w:rPr>
            </w:r>
            <w:r w:rsidR="00F95B00">
              <w:rPr>
                <w:noProof/>
                <w:webHidden/>
              </w:rPr>
              <w:fldChar w:fldCharType="separate"/>
            </w:r>
            <w:r w:rsidR="00E77479">
              <w:rPr>
                <w:noProof/>
                <w:webHidden/>
              </w:rPr>
              <w:t>14</w:t>
            </w:r>
            <w:r w:rsidR="00F95B00">
              <w:rPr>
                <w:noProof/>
                <w:webHidden/>
              </w:rPr>
              <w:fldChar w:fldCharType="end"/>
            </w:r>
          </w:hyperlink>
        </w:p>
        <w:p w14:paraId="30FB4018" w14:textId="54D5BC26"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28" w:history="1">
            <w:r w:rsidR="00F95B00" w:rsidRPr="000419B0">
              <w:rPr>
                <w:rStyle w:val="Hyperlink"/>
                <w:noProof/>
              </w:rPr>
              <w:t>2.1. Kiến trúc hệ thống</w:t>
            </w:r>
            <w:r w:rsidR="00F95B00">
              <w:rPr>
                <w:noProof/>
                <w:webHidden/>
              </w:rPr>
              <w:tab/>
            </w:r>
            <w:r w:rsidR="00F95B00">
              <w:rPr>
                <w:noProof/>
                <w:webHidden/>
              </w:rPr>
              <w:fldChar w:fldCharType="begin"/>
            </w:r>
            <w:r w:rsidR="00F95B00">
              <w:rPr>
                <w:noProof/>
                <w:webHidden/>
              </w:rPr>
              <w:instrText xml:space="preserve"> PAGEREF _Toc217198628 \h </w:instrText>
            </w:r>
            <w:r w:rsidR="00F95B00">
              <w:rPr>
                <w:noProof/>
                <w:webHidden/>
              </w:rPr>
            </w:r>
            <w:r w:rsidR="00F95B00">
              <w:rPr>
                <w:noProof/>
                <w:webHidden/>
              </w:rPr>
              <w:fldChar w:fldCharType="separate"/>
            </w:r>
            <w:r w:rsidR="00E77479">
              <w:rPr>
                <w:noProof/>
                <w:webHidden/>
              </w:rPr>
              <w:t>14</w:t>
            </w:r>
            <w:r w:rsidR="00F95B00">
              <w:rPr>
                <w:noProof/>
                <w:webHidden/>
              </w:rPr>
              <w:fldChar w:fldCharType="end"/>
            </w:r>
          </w:hyperlink>
        </w:p>
        <w:p w14:paraId="31D6AF56" w14:textId="0141E190"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29" w:history="1">
            <w:r w:rsidR="00F95B00" w:rsidRPr="000419B0">
              <w:rPr>
                <w:rStyle w:val="Hyperlink"/>
                <w:noProof/>
              </w:rPr>
              <w:t>2.2. Yêu cầu nghiệp vụ</w:t>
            </w:r>
            <w:r w:rsidR="00F95B00">
              <w:rPr>
                <w:noProof/>
                <w:webHidden/>
              </w:rPr>
              <w:tab/>
            </w:r>
            <w:r w:rsidR="00F95B00">
              <w:rPr>
                <w:noProof/>
                <w:webHidden/>
              </w:rPr>
              <w:fldChar w:fldCharType="begin"/>
            </w:r>
            <w:r w:rsidR="00F95B00">
              <w:rPr>
                <w:noProof/>
                <w:webHidden/>
              </w:rPr>
              <w:instrText xml:space="preserve"> PAGEREF _Toc217198629 \h </w:instrText>
            </w:r>
            <w:r w:rsidR="00F95B00">
              <w:rPr>
                <w:noProof/>
                <w:webHidden/>
              </w:rPr>
            </w:r>
            <w:r w:rsidR="00F95B00">
              <w:rPr>
                <w:noProof/>
                <w:webHidden/>
              </w:rPr>
              <w:fldChar w:fldCharType="separate"/>
            </w:r>
            <w:r w:rsidR="00E77479">
              <w:rPr>
                <w:noProof/>
                <w:webHidden/>
              </w:rPr>
              <w:t>15</w:t>
            </w:r>
            <w:r w:rsidR="00F95B00">
              <w:rPr>
                <w:noProof/>
                <w:webHidden/>
              </w:rPr>
              <w:fldChar w:fldCharType="end"/>
            </w:r>
          </w:hyperlink>
        </w:p>
        <w:p w14:paraId="14114F2F" w14:textId="224ECF86"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30" w:history="1">
            <w:r w:rsidR="00F95B00" w:rsidRPr="000419B0">
              <w:rPr>
                <w:rStyle w:val="Hyperlink"/>
                <w:noProof/>
              </w:rPr>
              <w:t>2.2.1. Quy trình hoạt động của nhân viên</w:t>
            </w:r>
            <w:r w:rsidR="00F95B00">
              <w:rPr>
                <w:noProof/>
                <w:webHidden/>
              </w:rPr>
              <w:tab/>
            </w:r>
            <w:r w:rsidR="00F95B00">
              <w:rPr>
                <w:noProof/>
                <w:webHidden/>
              </w:rPr>
              <w:fldChar w:fldCharType="begin"/>
            </w:r>
            <w:r w:rsidR="00F95B00">
              <w:rPr>
                <w:noProof/>
                <w:webHidden/>
              </w:rPr>
              <w:instrText xml:space="preserve"> PAGEREF _Toc217198630 \h </w:instrText>
            </w:r>
            <w:r w:rsidR="00F95B00">
              <w:rPr>
                <w:noProof/>
                <w:webHidden/>
              </w:rPr>
            </w:r>
            <w:r w:rsidR="00F95B00">
              <w:rPr>
                <w:noProof/>
                <w:webHidden/>
              </w:rPr>
              <w:fldChar w:fldCharType="separate"/>
            </w:r>
            <w:r w:rsidR="00E77479">
              <w:rPr>
                <w:noProof/>
                <w:webHidden/>
              </w:rPr>
              <w:t>15</w:t>
            </w:r>
            <w:r w:rsidR="00F95B00">
              <w:rPr>
                <w:noProof/>
                <w:webHidden/>
              </w:rPr>
              <w:fldChar w:fldCharType="end"/>
            </w:r>
          </w:hyperlink>
        </w:p>
        <w:p w14:paraId="771788DA" w14:textId="224A84D9"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31" w:history="1">
            <w:r w:rsidR="00F95B00" w:rsidRPr="000419B0">
              <w:rPr>
                <w:rStyle w:val="Hyperlink"/>
                <w:noProof/>
              </w:rPr>
              <w:t>2.2.2. Yêu cầu phía nhân viên</w:t>
            </w:r>
            <w:r w:rsidR="00F95B00">
              <w:rPr>
                <w:noProof/>
                <w:webHidden/>
              </w:rPr>
              <w:tab/>
            </w:r>
            <w:r w:rsidR="00F95B00">
              <w:rPr>
                <w:noProof/>
                <w:webHidden/>
              </w:rPr>
              <w:fldChar w:fldCharType="begin"/>
            </w:r>
            <w:r w:rsidR="00F95B00">
              <w:rPr>
                <w:noProof/>
                <w:webHidden/>
              </w:rPr>
              <w:instrText xml:space="preserve"> PAGEREF _Toc217198631 \h </w:instrText>
            </w:r>
            <w:r w:rsidR="00F95B00">
              <w:rPr>
                <w:noProof/>
                <w:webHidden/>
              </w:rPr>
            </w:r>
            <w:r w:rsidR="00F95B00">
              <w:rPr>
                <w:noProof/>
                <w:webHidden/>
              </w:rPr>
              <w:fldChar w:fldCharType="separate"/>
            </w:r>
            <w:r w:rsidR="00E77479">
              <w:rPr>
                <w:noProof/>
                <w:webHidden/>
              </w:rPr>
              <w:t>16</w:t>
            </w:r>
            <w:r w:rsidR="00F95B00">
              <w:rPr>
                <w:noProof/>
                <w:webHidden/>
              </w:rPr>
              <w:fldChar w:fldCharType="end"/>
            </w:r>
          </w:hyperlink>
        </w:p>
        <w:p w14:paraId="5CE9F7AC" w14:textId="76BAA096"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32" w:history="1">
            <w:r w:rsidR="00F95B00" w:rsidRPr="000419B0">
              <w:rPr>
                <w:rStyle w:val="Hyperlink"/>
                <w:noProof/>
              </w:rPr>
              <w:t>2.2.3. Yêu cầu phía Admin</w:t>
            </w:r>
            <w:r w:rsidR="00F95B00">
              <w:rPr>
                <w:noProof/>
                <w:webHidden/>
              </w:rPr>
              <w:tab/>
            </w:r>
            <w:r w:rsidR="00F95B00">
              <w:rPr>
                <w:noProof/>
                <w:webHidden/>
              </w:rPr>
              <w:fldChar w:fldCharType="begin"/>
            </w:r>
            <w:r w:rsidR="00F95B00">
              <w:rPr>
                <w:noProof/>
                <w:webHidden/>
              </w:rPr>
              <w:instrText xml:space="preserve"> PAGEREF _Toc217198632 \h </w:instrText>
            </w:r>
            <w:r w:rsidR="00F95B00">
              <w:rPr>
                <w:noProof/>
                <w:webHidden/>
              </w:rPr>
            </w:r>
            <w:r w:rsidR="00F95B00">
              <w:rPr>
                <w:noProof/>
                <w:webHidden/>
              </w:rPr>
              <w:fldChar w:fldCharType="separate"/>
            </w:r>
            <w:r w:rsidR="00E77479">
              <w:rPr>
                <w:noProof/>
                <w:webHidden/>
              </w:rPr>
              <w:t>17</w:t>
            </w:r>
            <w:r w:rsidR="00F95B00">
              <w:rPr>
                <w:noProof/>
                <w:webHidden/>
              </w:rPr>
              <w:fldChar w:fldCharType="end"/>
            </w:r>
          </w:hyperlink>
        </w:p>
        <w:p w14:paraId="16CF71A8" w14:textId="6D972117"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33" w:history="1">
            <w:r w:rsidR="00F95B00" w:rsidRPr="000419B0">
              <w:rPr>
                <w:rStyle w:val="Hyperlink"/>
                <w:noProof/>
              </w:rPr>
              <w:t>2.3. Yêu cầu hệ thống</w:t>
            </w:r>
            <w:r w:rsidR="00F95B00">
              <w:rPr>
                <w:noProof/>
                <w:webHidden/>
              </w:rPr>
              <w:tab/>
            </w:r>
            <w:r w:rsidR="00F95B00">
              <w:rPr>
                <w:noProof/>
                <w:webHidden/>
              </w:rPr>
              <w:fldChar w:fldCharType="begin"/>
            </w:r>
            <w:r w:rsidR="00F95B00">
              <w:rPr>
                <w:noProof/>
                <w:webHidden/>
              </w:rPr>
              <w:instrText xml:space="preserve"> PAGEREF _Toc217198633 \h </w:instrText>
            </w:r>
            <w:r w:rsidR="00F95B00">
              <w:rPr>
                <w:noProof/>
                <w:webHidden/>
              </w:rPr>
            </w:r>
            <w:r w:rsidR="00F95B00">
              <w:rPr>
                <w:noProof/>
                <w:webHidden/>
              </w:rPr>
              <w:fldChar w:fldCharType="separate"/>
            </w:r>
            <w:r w:rsidR="00E77479">
              <w:rPr>
                <w:noProof/>
                <w:webHidden/>
              </w:rPr>
              <w:t>19</w:t>
            </w:r>
            <w:r w:rsidR="00F95B00">
              <w:rPr>
                <w:noProof/>
                <w:webHidden/>
              </w:rPr>
              <w:fldChar w:fldCharType="end"/>
            </w:r>
          </w:hyperlink>
        </w:p>
        <w:p w14:paraId="2F47EA49" w14:textId="21E41FA1"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34" w:history="1">
            <w:r w:rsidR="00F95B00" w:rsidRPr="000419B0">
              <w:rPr>
                <w:rStyle w:val="Hyperlink"/>
                <w:noProof/>
              </w:rPr>
              <w:t>2.3.1. Yêu cầu chức năng</w:t>
            </w:r>
            <w:r w:rsidR="00F95B00">
              <w:rPr>
                <w:noProof/>
                <w:webHidden/>
              </w:rPr>
              <w:tab/>
            </w:r>
            <w:r w:rsidR="00F95B00">
              <w:rPr>
                <w:noProof/>
                <w:webHidden/>
              </w:rPr>
              <w:fldChar w:fldCharType="begin"/>
            </w:r>
            <w:r w:rsidR="00F95B00">
              <w:rPr>
                <w:noProof/>
                <w:webHidden/>
              </w:rPr>
              <w:instrText xml:space="preserve"> PAGEREF _Toc217198634 \h </w:instrText>
            </w:r>
            <w:r w:rsidR="00F95B00">
              <w:rPr>
                <w:noProof/>
                <w:webHidden/>
              </w:rPr>
            </w:r>
            <w:r w:rsidR="00F95B00">
              <w:rPr>
                <w:noProof/>
                <w:webHidden/>
              </w:rPr>
              <w:fldChar w:fldCharType="separate"/>
            </w:r>
            <w:r w:rsidR="00E77479">
              <w:rPr>
                <w:noProof/>
                <w:webHidden/>
              </w:rPr>
              <w:t>19</w:t>
            </w:r>
            <w:r w:rsidR="00F95B00">
              <w:rPr>
                <w:noProof/>
                <w:webHidden/>
              </w:rPr>
              <w:fldChar w:fldCharType="end"/>
            </w:r>
          </w:hyperlink>
        </w:p>
        <w:p w14:paraId="74F3CB75" w14:textId="4AC06678"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35" w:history="1">
            <w:r w:rsidR="00F95B00" w:rsidRPr="000419B0">
              <w:rPr>
                <w:rStyle w:val="Hyperlink"/>
                <w:noProof/>
              </w:rPr>
              <w:t>2.3.2. Yêu cầu phi chức năng</w:t>
            </w:r>
            <w:r w:rsidR="00F95B00">
              <w:rPr>
                <w:noProof/>
                <w:webHidden/>
              </w:rPr>
              <w:tab/>
            </w:r>
            <w:r w:rsidR="00F95B00">
              <w:rPr>
                <w:noProof/>
                <w:webHidden/>
              </w:rPr>
              <w:fldChar w:fldCharType="begin"/>
            </w:r>
            <w:r w:rsidR="00F95B00">
              <w:rPr>
                <w:noProof/>
                <w:webHidden/>
              </w:rPr>
              <w:instrText xml:space="preserve"> PAGEREF _Toc217198635 \h </w:instrText>
            </w:r>
            <w:r w:rsidR="00F95B00">
              <w:rPr>
                <w:noProof/>
                <w:webHidden/>
              </w:rPr>
            </w:r>
            <w:r w:rsidR="00F95B00">
              <w:rPr>
                <w:noProof/>
                <w:webHidden/>
              </w:rPr>
              <w:fldChar w:fldCharType="separate"/>
            </w:r>
            <w:r w:rsidR="00E77479">
              <w:rPr>
                <w:noProof/>
                <w:webHidden/>
              </w:rPr>
              <w:t>21</w:t>
            </w:r>
            <w:r w:rsidR="00F95B00">
              <w:rPr>
                <w:noProof/>
                <w:webHidden/>
              </w:rPr>
              <w:fldChar w:fldCharType="end"/>
            </w:r>
          </w:hyperlink>
        </w:p>
        <w:p w14:paraId="47D138A5" w14:textId="17327E43"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36" w:history="1">
            <w:r w:rsidR="00F95B00" w:rsidRPr="000419B0">
              <w:rPr>
                <w:rStyle w:val="Hyperlink"/>
                <w:noProof/>
              </w:rPr>
              <w:t>2.4. Use case</w:t>
            </w:r>
            <w:r w:rsidR="00F95B00">
              <w:rPr>
                <w:noProof/>
                <w:webHidden/>
              </w:rPr>
              <w:tab/>
            </w:r>
            <w:r w:rsidR="00F95B00">
              <w:rPr>
                <w:noProof/>
                <w:webHidden/>
              </w:rPr>
              <w:fldChar w:fldCharType="begin"/>
            </w:r>
            <w:r w:rsidR="00F95B00">
              <w:rPr>
                <w:noProof/>
                <w:webHidden/>
              </w:rPr>
              <w:instrText xml:space="preserve"> PAGEREF _Toc217198636 \h </w:instrText>
            </w:r>
            <w:r w:rsidR="00F95B00">
              <w:rPr>
                <w:noProof/>
                <w:webHidden/>
              </w:rPr>
            </w:r>
            <w:r w:rsidR="00F95B00">
              <w:rPr>
                <w:noProof/>
                <w:webHidden/>
              </w:rPr>
              <w:fldChar w:fldCharType="separate"/>
            </w:r>
            <w:r w:rsidR="00E77479">
              <w:rPr>
                <w:noProof/>
                <w:webHidden/>
              </w:rPr>
              <w:t>22</w:t>
            </w:r>
            <w:r w:rsidR="00F95B00">
              <w:rPr>
                <w:noProof/>
                <w:webHidden/>
              </w:rPr>
              <w:fldChar w:fldCharType="end"/>
            </w:r>
          </w:hyperlink>
        </w:p>
        <w:p w14:paraId="4076F692" w14:textId="5CFC2119"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37" w:history="1">
            <w:r w:rsidR="00F95B00" w:rsidRPr="000419B0">
              <w:rPr>
                <w:rStyle w:val="Hyperlink"/>
                <w:noProof/>
              </w:rPr>
              <w:t>2.4.1. Biểu đồ use case</w:t>
            </w:r>
            <w:r w:rsidR="00F95B00">
              <w:rPr>
                <w:noProof/>
                <w:webHidden/>
              </w:rPr>
              <w:tab/>
            </w:r>
            <w:r w:rsidR="00F95B00">
              <w:rPr>
                <w:noProof/>
                <w:webHidden/>
              </w:rPr>
              <w:fldChar w:fldCharType="begin"/>
            </w:r>
            <w:r w:rsidR="00F95B00">
              <w:rPr>
                <w:noProof/>
                <w:webHidden/>
              </w:rPr>
              <w:instrText xml:space="preserve"> PAGEREF _Toc217198637 \h </w:instrText>
            </w:r>
            <w:r w:rsidR="00F95B00">
              <w:rPr>
                <w:noProof/>
                <w:webHidden/>
              </w:rPr>
            </w:r>
            <w:r w:rsidR="00F95B00">
              <w:rPr>
                <w:noProof/>
                <w:webHidden/>
              </w:rPr>
              <w:fldChar w:fldCharType="separate"/>
            </w:r>
            <w:r w:rsidR="00E77479">
              <w:rPr>
                <w:noProof/>
                <w:webHidden/>
              </w:rPr>
              <w:t>22</w:t>
            </w:r>
            <w:r w:rsidR="00F95B00">
              <w:rPr>
                <w:noProof/>
                <w:webHidden/>
              </w:rPr>
              <w:fldChar w:fldCharType="end"/>
            </w:r>
          </w:hyperlink>
        </w:p>
        <w:p w14:paraId="2EDE16B5" w14:textId="56EE4AC1"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38" w:history="1">
            <w:r w:rsidR="00F95B00" w:rsidRPr="000419B0">
              <w:rPr>
                <w:rStyle w:val="Hyperlink"/>
                <w:noProof/>
              </w:rPr>
              <w:t>2.4.2. Tác nhân hệ thống</w:t>
            </w:r>
            <w:r w:rsidR="00F95B00">
              <w:rPr>
                <w:noProof/>
                <w:webHidden/>
              </w:rPr>
              <w:tab/>
            </w:r>
            <w:r w:rsidR="00F95B00">
              <w:rPr>
                <w:noProof/>
                <w:webHidden/>
              </w:rPr>
              <w:fldChar w:fldCharType="begin"/>
            </w:r>
            <w:r w:rsidR="00F95B00">
              <w:rPr>
                <w:noProof/>
                <w:webHidden/>
              </w:rPr>
              <w:instrText xml:space="preserve"> PAGEREF _Toc217198638 \h </w:instrText>
            </w:r>
            <w:r w:rsidR="00F95B00">
              <w:rPr>
                <w:noProof/>
                <w:webHidden/>
              </w:rPr>
            </w:r>
            <w:r w:rsidR="00F95B00">
              <w:rPr>
                <w:noProof/>
                <w:webHidden/>
              </w:rPr>
              <w:fldChar w:fldCharType="separate"/>
            </w:r>
            <w:r w:rsidR="00E77479">
              <w:rPr>
                <w:noProof/>
                <w:webHidden/>
              </w:rPr>
              <w:t>28</w:t>
            </w:r>
            <w:r w:rsidR="00F95B00">
              <w:rPr>
                <w:noProof/>
                <w:webHidden/>
              </w:rPr>
              <w:fldChar w:fldCharType="end"/>
            </w:r>
          </w:hyperlink>
        </w:p>
        <w:p w14:paraId="1919E52A" w14:textId="06C1A450"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39" w:history="1">
            <w:r w:rsidR="00F95B00" w:rsidRPr="000419B0">
              <w:rPr>
                <w:rStyle w:val="Hyperlink"/>
                <w:noProof/>
              </w:rPr>
              <w:t>2.4.3. Xác định và mô tả use case</w:t>
            </w:r>
            <w:r w:rsidR="00F95B00">
              <w:rPr>
                <w:noProof/>
                <w:webHidden/>
              </w:rPr>
              <w:tab/>
            </w:r>
            <w:r w:rsidR="00F95B00">
              <w:rPr>
                <w:noProof/>
                <w:webHidden/>
              </w:rPr>
              <w:fldChar w:fldCharType="begin"/>
            </w:r>
            <w:r w:rsidR="00F95B00">
              <w:rPr>
                <w:noProof/>
                <w:webHidden/>
              </w:rPr>
              <w:instrText xml:space="preserve"> PAGEREF _Toc217198639 \h </w:instrText>
            </w:r>
            <w:r w:rsidR="00F95B00">
              <w:rPr>
                <w:noProof/>
                <w:webHidden/>
              </w:rPr>
            </w:r>
            <w:r w:rsidR="00F95B00">
              <w:rPr>
                <w:noProof/>
                <w:webHidden/>
              </w:rPr>
              <w:fldChar w:fldCharType="separate"/>
            </w:r>
            <w:r w:rsidR="00E77479">
              <w:rPr>
                <w:noProof/>
                <w:webHidden/>
              </w:rPr>
              <w:t>28</w:t>
            </w:r>
            <w:r w:rsidR="00F95B00">
              <w:rPr>
                <w:noProof/>
                <w:webHidden/>
              </w:rPr>
              <w:fldChar w:fldCharType="end"/>
            </w:r>
          </w:hyperlink>
        </w:p>
        <w:p w14:paraId="117933B5" w14:textId="7AA63266"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40" w:history="1">
            <w:r w:rsidR="00F95B00" w:rsidRPr="000419B0">
              <w:rPr>
                <w:rStyle w:val="Hyperlink"/>
                <w:noProof/>
              </w:rPr>
              <w:t>2.5. Đặc tả yêu cầu</w:t>
            </w:r>
            <w:r w:rsidR="00F95B00">
              <w:rPr>
                <w:noProof/>
                <w:webHidden/>
              </w:rPr>
              <w:tab/>
            </w:r>
            <w:r w:rsidR="00F95B00">
              <w:rPr>
                <w:noProof/>
                <w:webHidden/>
              </w:rPr>
              <w:fldChar w:fldCharType="begin"/>
            </w:r>
            <w:r w:rsidR="00F95B00">
              <w:rPr>
                <w:noProof/>
                <w:webHidden/>
              </w:rPr>
              <w:instrText xml:space="preserve"> PAGEREF _Toc217198640 \h </w:instrText>
            </w:r>
            <w:r w:rsidR="00F95B00">
              <w:rPr>
                <w:noProof/>
                <w:webHidden/>
              </w:rPr>
            </w:r>
            <w:r w:rsidR="00F95B00">
              <w:rPr>
                <w:noProof/>
                <w:webHidden/>
              </w:rPr>
              <w:fldChar w:fldCharType="separate"/>
            </w:r>
            <w:r w:rsidR="00E77479">
              <w:rPr>
                <w:noProof/>
                <w:webHidden/>
              </w:rPr>
              <w:t>30</w:t>
            </w:r>
            <w:r w:rsidR="00F95B00">
              <w:rPr>
                <w:noProof/>
                <w:webHidden/>
              </w:rPr>
              <w:fldChar w:fldCharType="end"/>
            </w:r>
          </w:hyperlink>
        </w:p>
        <w:p w14:paraId="71C16A1D" w14:textId="4E60805F"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41" w:history="1">
            <w:r w:rsidR="00F95B00" w:rsidRPr="000419B0">
              <w:rPr>
                <w:rStyle w:val="Hyperlink"/>
                <w:noProof/>
              </w:rPr>
              <w:t>2.5.1. UC1: Đăng ký tài khoản công ty</w:t>
            </w:r>
            <w:r w:rsidR="00F95B00">
              <w:rPr>
                <w:noProof/>
                <w:webHidden/>
              </w:rPr>
              <w:tab/>
            </w:r>
            <w:r w:rsidR="00F95B00">
              <w:rPr>
                <w:noProof/>
                <w:webHidden/>
              </w:rPr>
              <w:fldChar w:fldCharType="begin"/>
            </w:r>
            <w:r w:rsidR="00F95B00">
              <w:rPr>
                <w:noProof/>
                <w:webHidden/>
              </w:rPr>
              <w:instrText xml:space="preserve"> PAGEREF _Toc217198641 \h </w:instrText>
            </w:r>
            <w:r w:rsidR="00F95B00">
              <w:rPr>
                <w:noProof/>
                <w:webHidden/>
              </w:rPr>
            </w:r>
            <w:r w:rsidR="00F95B00">
              <w:rPr>
                <w:noProof/>
                <w:webHidden/>
              </w:rPr>
              <w:fldChar w:fldCharType="separate"/>
            </w:r>
            <w:r w:rsidR="00E77479">
              <w:rPr>
                <w:noProof/>
                <w:webHidden/>
              </w:rPr>
              <w:t>30</w:t>
            </w:r>
            <w:r w:rsidR="00F95B00">
              <w:rPr>
                <w:noProof/>
                <w:webHidden/>
              </w:rPr>
              <w:fldChar w:fldCharType="end"/>
            </w:r>
          </w:hyperlink>
        </w:p>
        <w:p w14:paraId="2410BFB1" w14:textId="0487D85A"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42" w:history="1">
            <w:r w:rsidR="00F95B00" w:rsidRPr="000419B0">
              <w:rPr>
                <w:rStyle w:val="Hyperlink"/>
                <w:noProof/>
              </w:rPr>
              <w:t>2.5.2. UC2: Đăng ký tài khoản nhân viên</w:t>
            </w:r>
            <w:r w:rsidR="00F95B00">
              <w:rPr>
                <w:noProof/>
                <w:webHidden/>
              </w:rPr>
              <w:tab/>
            </w:r>
            <w:r w:rsidR="00F95B00">
              <w:rPr>
                <w:noProof/>
                <w:webHidden/>
              </w:rPr>
              <w:fldChar w:fldCharType="begin"/>
            </w:r>
            <w:r w:rsidR="00F95B00">
              <w:rPr>
                <w:noProof/>
                <w:webHidden/>
              </w:rPr>
              <w:instrText xml:space="preserve"> PAGEREF _Toc217198642 \h </w:instrText>
            </w:r>
            <w:r w:rsidR="00F95B00">
              <w:rPr>
                <w:noProof/>
                <w:webHidden/>
              </w:rPr>
            </w:r>
            <w:r w:rsidR="00F95B00">
              <w:rPr>
                <w:noProof/>
                <w:webHidden/>
              </w:rPr>
              <w:fldChar w:fldCharType="separate"/>
            </w:r>
            <w:r w:rsidR="00E77479">
              <w:rPr>
                <w:noProof/>
                <w:webHidden/>
              </w:rPr>
              <w:t>31</w:t>
            </w:r>
            <w:r w:rsidR="00F95B00">
              <w:rPr>
                <w:noProof/>
                <w:webHidden/>
              </w:rPr>
              <w:fldChar w:fldCharType="end"/>
            </w:r>
          </w:hyperlink>
        </w:p>
        <w:p w14:paraId="3196A52B" w14:textId="02DEBE72"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43" w:history="1">
            <w:r w:rsidR="00F95B00" w:rsidRPr="000419B0">
              <w:rPr>
                <w:rStyle w:val="Hyperlink"/>
                <w:noProof/>
              </w:rPr>
              <w:t>2.5.3. UC3: Đăng nhập</w:t>
            </w:r>
            <w:r w:rsidR="00F95B00">
              <w:rPr>
                <w:noProof/>
                <w:webHidden/>
              </w:rPr>
              <w:tab/>
            </w:r>
            <w:r w:rsidR="00F95B00">
              <w:rPr>
                <w:noProof/>
                <w:webHidden/>
              </w:rPr>
              <w:fldChar w:fldCharType="begin"/>
            </w:r>
            <w:r w:rsidR="00F95B00">
              <w:rPr>
                <w:noProof/>
                <w:webHidden/>
              </w:rPr>
              <w:instrText xml:space="preserve"> PAGEREF _Toc217198643 \h </w:instrText>
            </w:r>
            <w:r w:rsidR="00F95B00">
              <w:rPr>
                <w:noProof/>
                <w:webHidden/>
              </w:rPr>
            </w:r>
            <w:r w:rsidR="00F95B00">
              <w:rPr>
                <w:noProof/>
                <w:webHidden/>
              </w:rPr>
              <w:fldChar w:fldCharType="separate"/>
            </w:r>
            <w:r w:rsidR="00E77479">
              <w:rPr>
                <w:noProof/>
                <w:webHidden/>
              </w:rPr>
              <w:t>32</w:t>
            </w:r>
            <w:r w:rsidR="00F95B00">
              <w:rPr>
                <w:noProof/>
                <w:webHidden/>
              </w:rPr>
              <w:fldChar w:fldCharType="end"/>
            </w:r>
          </w:hyperlink>
        </w:p>
        <w:p w14:paraId="7B4B417A" w14:textId="6160DAEC"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44" w:history="1">
            <w:r w:rsidR="00F95B00" w:rsidRPr="000419B0">
              <w:rPr>
                <w:rStyle w:val="Hyperlink"/>
                <w:noProof/>
              </w:rPr>
              <w:t>2.5.4. UC4: Đổi mật khẩu</w:t>
            </w:r>
            <w:r w:rsidR="00F95B00">
              <w:rPr>
                <w:noProof/>
                <w:webHidden/>
              </w:rPr>
              <w:tab/>
            </w:r>
            <w:r w:rsidR="00F95B00">
              <w:rPr>
                <w:noProof/>
                <w:webHidden/>
              </w:rPr>
              <w:fldChar w:fldCharType="begin"/>
            </w:r>
            <w:r w:rsidR="00F95B00">
              <w:rPr>
                <w:noProof/>
                <w:webHidden/>
              </w:rPr>
              <w:instrText xml:space="preserve"> PAGEREF _Toc217198644 \h </w:instrText>
            </w:r>
            <w:r w:rsidR="00F95B00">
              <w:rPr>
                <w:noProof/>
                <w:webHidden/>
              </w:rPr>
            </w:r>
            <w:r w:rsidR="00F95B00">
              <w:rPr>
                <w:noProof/>
                <w:webHidden/>
              </w:rPr>
              <w:fldChar w:fldCharType="separate"/>
            </w:r>
            <w:r w:rsidR="00E77479">
              <w:rPr>
                <w:noProof/>
                <w:webHidden/>
              </w:rPr>
              <w:t>33</w:t>
            </w:r>
            <w:r w:rsidR="00F95B00">
              <w:rPr>
                <w:noProof/>
                <w:webHidden/>
              </w:rPr>
              <w:fldChar w:fldCharType="end"/>
            </w:r>
          </w:hyperlink>
        </w:p>
        <w:p w14:paraId="111BE3E1" w14:textId="4A43D0A6"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45" w:history="1">
            <w:r w:rsidR="00F95B00" w:rsidRPr="000419B0">
              <w:rPr>
                <w:rStyle w:val="Hyperlink"/>
                <w:noProof/>
              </w:rPr>
              <w:t>2.5.5. UC5: Cập nhật thông tin cá nhân</w:t>
            </w:r>
            <w:r w:rsidR="00F95B00">
              <w:rPr>
                <w:noProof/>
                <w:webHidden/>
              </w:rPr>
              <w:tab/>
            </w:r>
            <w:r w:rsidR="00F95B00">
              <w:rPr>
                <w:noProof/>
                <w:webHidden/>
              </w:rPr>
              <w:fldChar w:fldCharType="begin"/>
            </w:r>
            <w:r w:rsidR="00F95B00">
              <w:rPr>
                <w:noProof/>
                <w:webHidden/>
              </w:rPr>
              <w:instrText xml:space="preserve"> PAGEREF _Toc217198645 \h </w:instrText>
            </w:r>
            <w:r w:rsidR="00F95B00">
              <w:rPr>
                <w:noProof/>
                <w:webHidden/>
              </w:rPr>
            </w:r>
            <w:r w:rsidR="00F95B00">
              <w:rPr>
                <w:noProof/>
                <w:webHidden/>
              </w:rPr>
              <w:fldChar w:fldCharType="separate"/>
            </w:r>
            <w:r w:rsidR="00E77479">
              <w:rPr>
                <w:noProof/>
                <w:webHidden/>
              </w:rPr>
              <w:t>34</w:t>
            </w:r>
            <w:r w:rsidR="00F95B00">
              <w:rPr>
                <w:noProof/>
                <w:webHidden/>
              </w:rPr>
              <w:fldChar w:fldCharType="end"/>
            </w:r>
          </w:hyperlink>
        </w:p>
        <w:p w14:paraId="7601DA45" w14:textId="3287D998"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46" w:history="1">
            <w:r w:rsidR="00F95B00" w:rsidRPr="000419B0">
              <w:rPr>
                <w:rStyle w:val="Hyperlink"/>
                <w:noProof/>
              </w:rPr>
              <w:t>2.5.6. UC6: Đăng xuất</w:t>
            </w:r>
            <w:r w:rsidR="00F95B00">
              <w:rPr>
                <w:noProof/>
                <w:webHidden/>
              </w:rPr>
              <w:tab/>
            </w:r>
            <w:r w:rsidR="00F95B00">
              <w:rPr>
                <w:noProof/>
                <w:webHidden/>
              </w:rPr>
              <w:fldChar w:fldCharType="begin"/>
            </w:r>
            <w:r w:rsidR="00F95B00">
              <w:rPr>
                <w:noProof/>
                <w:webHidden/>
              </w:rPr>
              <w:instrText xml:space="preserve"> PAGEREF _Toc217198646 \h </w:instrText>
            </w:r>
            <w:r w:rsidR="00F95B00">
              <w:rPr>
                <w:noProof/>
                <w:webHidden/>
              </w:rPr>
            </w:r>
            <w:r w:rsidR="00F95B00">
              <w:rPr>
                <w:noProof/>
                <w:webHidden/>
              </w:rPr>
              <w:fldChar w:fldCharType="separate"/>
            </w:r>
            <w:r w:rsidR="00E77479">
              <w:rPr>
                <w:noProof/>
                <w:webHidden/>
              </w:rPr>
              <w:t>35</w:t>
            </w:r>
            <w:r w:rsidR="00F95B00">
              <w:rPr>
                <w:noProof/>
                <w:webHidden/>
              </w:rPr>
              <w:fldChar w:fldCharType="end"/>
            </w:r>
          </w:hyperlink>
        </w:p>
        <w:p w14:paraId="401F775C" w14:textId="4763D3F7"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47" w:history="1">
            <w:r w:rsidR="00F95B00" w:rsidRPr="000419B0">
              <w:rPr>
                <w:rStyle w:val="Hyperlink"/>
                <w:noProof/>
              </w:rPr>
              <w:t>2.5.7. UC7: Xoá tài khoản</w:t>
            </w:r>
            <w:r w:rsidR="00F95B00">
              <w:rPr>
                <w:noProof/>
                <w:webHidden/>
              </w:rPr>
              <w:tab/>
            </w:r>
            <w:r w:rsidR="00F95B00">
              <w:rPr>
                <w:noProof/>
                <w:webHidden/>
              </w:rPr>
              <w:fldChar w:fldCharType="begin"/>
            </w:r>
            <w:r w:rsidR="00F95B00">
              <w:rPr>
                <w:noProof/>
                <w:webHidden/>
              </w:rPr>
              <w:instrText xml:space="preserve"> PAGEREF _Toc217198647 \h </w:instrText>
            </w:r>
            <w:r w:rsidR="00F95B00">
              <w:rPr>
                <w:noProof/>
                <w:webHidden/>
              </w:rPr>
            </w:r>
            <w:r w:rsidR="00F95B00">
              <w:rPr>
                <w:noProof/>
                <w:webHidden/>
              </w:rPr>
              <w:fldChar w:fldCharType="separate"/>
            </w:r>
            <w:r w:rsidR="00E77479">
              <w:rPr>
                <w:noProof/>
                <w:webHidden/>
              </w:rPr>
              <w:t>35</w:t>
            </w:r>
            <w:r w:rsidR="00F95B00">
              <w:rPr>
                <w:noProof/>
                <w:webHidden/>
              </w:rPr>
              <w:fldChar w:fldCharType="end"/>
            </w:r>
          </w:hyperlink>
        </w:p>
        <w:p w14:paraId="1232ECA6" w14:textId="302ADC07"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48" w:history="1">
            <w:r w:rsidR="00F95B00" w:rsidRPr="000419B0">
              <w:rPr>
                <w:rStyle w:val="Hyperlink"/>
                <w:noProof/>
              </w:rPr>
              <w:t>2.5.8. UC8: Thực hiện check-in</w:t>
            </w:r>
            <w:r w:rsidR="00F95B00">
              <w:rPr>
                <w:noProof/>
                <w:webHidden/>
              </w:rPr>
              <w:tab/>
            </w:r>
            <w:r w:rsidR="00F95B00">
              <w:rPr>
                <w:noProof/>
                <w:webHidden/>
              </w:rPr>
              <w:fldChar w:fldCharType="begin"/>
            </w:r>
            <w:r w:rsidR="00F95B00">
              <w:rPr>
                <w:noProof/>
                <w:webHidden/>
              </w:rPr>
              <w:instrText xml:space="preserve"> PAGEREF _Toc217198648 \h </w:instrText>
            </w:r>
            <w:r w:rsidR="00F95B00">
              <w:rPr>
                <w:noProof/>
                <w:webHidden/>
              </w:rPr>
            </w:r>
            <w:r w:rsidR="00F95B00">
              <w:rPr>
                <w:noProof/>
                <w:webHidden/>
              </w:rPr>
              <w:fldChar w:fldCharType="separate"/>
            </w:r>
            <w:r w:rsidR="00E77479">
              <w:rPr>
                <w:noProof/>
                <w:webHidden/>
              </w:rPr>
              <w:t>36</w:t>
            </w:r>
            <w:r w:rsidR="00F95B00">
              <w:rPr>
                <w:noProof/>
                <w:webHidden/>
              </w:rPr>
              <w:fldChar w:fldCharType="end"/>
            </w:r>
          </w:hyperlink>
        </w:p>
        <w:p w14:paraId="46AD692E" w14:textId="399A5958"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49" w:history="1">
            <w:r w:rsidR="00F95B00" w:rsidRPr="000419B0">
              <w:rPr>
                <w:rStyle w:val="Hyperlink"/>
                <w:noProof/>
              </w:rPr>
              <w:t>2.5.9. UC9: Ra về (check-out)</w:t>
            </w:r>
            <w:r w:rsidR="00F95B00">
              <w:rPr>
                <w:noProof/>
                <w:webHidden/>
              </w:rPr>
              <w:tab/>
            </w:r>
            <w:r w:rsidR="00F95B00">
              <w:rPr>
                <w:noProof/>
                <w:webHidden/>
              </w:rPr>
              <w:fldChar w:fldCharType="begin"/>
            </w:r>
            <w:r w:rsidR="00F95B00">
              <w:rPr>
                <w:noProof/>
                <w:webHidden/>
              </w:rPr>
              <w:instrText xml:space="preserve"> PAGEREF _Toc217198649 \h </w:instrText>
            </w:r>
            <w:r w:rsidR="00F95B00">
              <w:rPr>
                <w:noProof/>
                <w:webHidden/>
              </w:rPr>
            </w:r>
            <w:r w:rsidR="00F95B00">
              <w:rPr>
                <w:noProof/>
                <w:webHidden/>
              </w:rPr>
              <w:fldChar w:fldCharType="separate"/>
            </w:r>
            <w:r w:rsidR="00E77479">
              <w:rPr>
                <w:noProof/>
                <w:webHidden/>
              </w:rPr>
              <w:t>37</w:t>
            </w:r>
            <w:r w:rsidR="00F95B00">
              <w:rPr>
                <w:noProof/>
                <w:webHidden/>
              </w:rPr>
              <w:fldChar w:fldCharType="end"/>
            </w:r>
          </w:hyperlink>
        </w:p>
        <w:p w14:paraId="05A8F17E" w14:textId="413C9517"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0" w:history="1">
            <w:r w:rsidR="00F95B00" w:rsidRPr="000419B0">
              <w:rPr>
                <w:rStyle w:val="Hyperlink"/>
                <w:noProof/>
              </w:rPr>
              <w:t>2.5.10. UC10: Xem thống kê cá nhân</w:t>
            </w:r>
            <w:r w:rsidR="00F95B00">
              <w:rPr>
                <w:noProof/>
                <w:webHidden/>
              </w:rPr>
              <w:tab/>
            </w:r>
            <w:r w:rsidR="00F95B00">
              <w:rPr>
                <w:noProof/>
                <w:webHidden/>
              </w:rPr>
              <w:fldChar w:fldCharType="begin"/>
            </w:r>
            <w:r w:rsidR="00F95B00">
              <w:rPr>
                <w:noProof/>
                <w:webHidden/>
              </w:rPr>
              <w:instrText xml:space="preserve"> PAGEREF _Toc217198650 \h </w:instrText>
            </w:r>
            <w:r w:rsidR="00F95B00">
              <w:rPr>
                <w:noProof/>
                <w:webHidden/>
              </w:rPr>
            </w:r>
            <w:r w:rsidR="00F95B00">
              <w:rPr>
                <w:noProof/>
                <w:webHidden/>
              </w:rPr>
              <w:fldChar w:fldCharType="separate"/>
            </w:r>
            <w:r w:rsidR="00E77479">
              <w:rPr>
                <w:noProof/>
                <w:webHidden/>
              </w:rPr>
              <w:t>38</w:t>
            </w:r>
            <w:r w:rsidR="00F95B00">
              <w:rPr>
                <w:noProof/>
                <w:webHidden/>
              </w:rPr>
              <w:fldChar w:fldCharType="end"/>
            </w:r>
          </w:hyperlink>
        </w:p>
        <w:p w14:paraId="3D4511D7" w14:textId="0D8F9CF9"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1" w:history="1">
            <w:r w:rsidR="00F95B00" w:rsidRPr="000419B0">
              <w:rPr>
                <w:rStyle w:val="Hyperlink"/>
                <w:noProof/>
              </w:rPr>
              <w:t>2.5.11. UC11: Xem lịch sử chấm công</w:t>
            </w:r>
            <w:r w:rsidR="00F95B00">
              <w:rPr>
                <w:noProof/>
                <w:webHidden/>
              </w:rPr>
              <w:tab/>
            </w:r>
            <w:r w:rsidR="00F95B00">
              <w:rPr>
                <w:noProof/>
                <w:webHidden/>
              </w:rPr>
              <w:fldChar w:fldCharType="begin"/>
            </w:r>
            <w:r w:rsidR="00F95B00">
              <w:rPr>
                <w:noProof/>
                <w:webHidden/>
              </w:rPr>
              <w:instrText xml:space="preserve"> PAGEREF _Toc217198651 \h </w:instrText>
            </w:r>
            <w:r w:rsidR="00F95B00">
              <w:rPr>
                <w:noProof/>
                <w:webHidden/>
              </w:rPr>
            </w:r>
            <w:r w:rsidR="00F95B00">
              <w:rPr>
                <w:noProof/>
                <w:webHidden/>
              </w:rPr>
              <w:fldChar w:fldCharType="separate"/>
            </w:r>
            <w:r w:rsidR="00E77479">
              <w:rPr>
                <w:noProof/>
                <w:webHidden/>
              </w:rPr>
              <w:t>39</w:t>
            </w:r>
            <w:r w:rsidR="00F95B00">
              <w:rPr>
                <w:noProof/>
                <w:webHidden/>
              </w:rPr>
              <w:fldChar w:fldCharType="end"/>
            </w:r>
          </w:hyperlink>
        </w:p>
        <w:p w14:paraId="1DCA3F3F" w14:textId="3D325A66"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2" w:history="1">
            <w:r w:rsidR="00F95B00" w:rsidRPr="000419B0">
              <w:rPr>
                <w:rStyle w:val="Hyperlink"/>
                <w:noProof/>
              </w:rPr>
              <w:t>2.5.12. UC12: Tạo yêu cầu nghỉ phép</w:t>
            </w:r>
            <w:r w:rsidR="00F95B00">
              <w:rPr>
                <w:noProof/>
                <w:webHidden/>
              </w:rPr>
              <w:tab/>
            </w:r>
            <w:r w:rsidR="00F95B00">
              <w:rPr>
                <w:noProof/>
                <w:webHidden/>
              </w:rPr>
              <w:fldChar w:fldCharType="begin"/>
            </w:r>
            <w:r w:rsidR="00F95B00">
              <w:rPr>
                <w:noProof/>
                <w:webHidden/>
              </w:rPr>
              <w:instrText xml:space="preserve"> PAGEREF _Toc217198652 \h </w:instrText>
            </w:r>
            <w:r w:rsidR="00F95B00">
              <w:rPr>
                <w:noProof/>
                <w:webHidden/>
              </w:rPr>
            </w:r>
            <w:r w:rsidR="00F95B00">
              <w:rPr>
                <w:noProof/>
                <w:webHidden/>
              </w:rPr>
              <w:fldChar w:fldCharType="separate"/>
            </w:r>
            <w:r w:rsidR="00E77479">
              <w:rPr>
                <w:noProof/>
                <w:webHidden/>
              </w:rPr>
              <w:t>40</w:t>
            </w:r>
            <w:r w:rsidR="00F95B00">
              <w:rPr>
                <w:noProof/>
                <w:webHidden/>
              </w:rPr>
              <w:fldChar w:fldCharType="end"/>
            </w:r>
          </w:hyperlink>
        </w:p>
        <w:p w14:paraId="72E91B11" w14:textId="4048F1E5"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3" w:history="1">
            <w:r w:rsidR="00F95B00" w:rsidRPr="000419B0">
              <w:rPr>
                <w:rStyle w:val="Hyperlink"/>
                <w:noProof/>
              </w:rPr>
              <w:t>2.5.13. UC13: Tạo yêu cầu làm thêm giờ</w:t>
            </w:r>
            <w:r w:rsidR="00F95B00">
              <w:rPr>
                <w:noProof/>
                <w:webHidden/>
              </w:rPr>
              <w:tab/>
            </w:r>
            <w:r w:rsidR="00F95B00">
              <w:rPr>
                <w:noProof/>
                <w:webHidden/>
              </w:rPr>
              <w:fldChar w:fldCharType="begin"/>
            </w:r>
            <w:r w:rsidR="00F95B00">
              <w:rPr>
                <w:noProof/>
                <w:webHidden/>
              </w:rPr>
              <w:instrText xml:space="preserve"> PAGEREF _Toc217198653 \h </w:instrText>
            </w:r>
            <w:r w:rsidR="00F95B00">
              <w:rPr>
                <w:noProof/>
                <w:webHidden/>
              </w:rPr>
            </w:r>
            <w:r w:rsidR="00F95B00">
              <w:rPr>
                <w:noProof/>
                <w:webHidden/>
              </w:rPr>
              <w:fldChar w:fldCharType="separate"/>
            </w:r>
            <w:r w:rsidR="00E77479">
              <w:rPr>
                <w:noProof/>
                <w:webHidden/>
              </w:rPr>
              <w:t>41</w:t>
            </w:r>
            <w:r w:rsidR="00F95B00">
              <w:rPr>
                <w:noProof/>
                <w:webHidden/>
              </w:rPr>
              <w:fldChar w:fldCharType="end"/>
            </w:r>
          </w:hyperlink>
        </w:p>
        <w:p w14:paraId="73C04A71" w14:textId="13149A5E"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4" w:history="1">
            <w:r w:rsidR="00F95B00" w:rsidRPr="000419B0">
              <w:rPr>
                <w:rStyle w:val="Hyperlink"/>
                <w:noProof/>
              </w:rPr>
              <w:t>2.5.14. UC14: Xem trạng thái yêu cầu</w:t>
            </w:r>
            <w:r w:rsidR="00F95B00">
              <w:rPr>
                <w:noProof/>
                <w:webHidden/>
              </w:rPr>
              <w:tab/>
            </w:r>
            <w:r w:rsidR="00F95B00">
              <w:rPr>
                <w:noProof/>
                <w:webHidden/>
              </w:rPr>
              <w:fldChar w:fldCharType="begin"/>
            </w:r>
            <w:r w:rsidR="00F95B00">
              <w:rPr>
                <w:noProof/>
                <w:webHidden/>
              </w:rPr>
              <w:instrText xml:space="preserve"> PAGEREF _Toc217198654 \h </w:instrText>
            </w:r>
            <w:r w:rsidR="00F95B00">
              <w:rPr>
                <w:noProof/>
                <w:webHidden/>
              </w:rPr>
            </w:r>
            <w:r w:rsidR="00F95B00">
              <w:rPr>
                <w:noProof/>
                <w:webHidden/>
              </w:rPr>
              <w:fldChar w:fldCharType="separate"/>
            </w:r>
            <w:r w:rsidR="00E77479">
              <w:rPr>
                <w:noProof/>
                <w:webHidden/>
              </w:rPr>
              <w:t>42</w:t>
            </w:r>
            <w:r w:rsidR="00F95B00">
              <w:rPr>
                <w:noProof/>
                <w:webHidden/>
              </w:rPr>
              <w:fldChar w:fldCharType="end"/>
            </w:r>
          </w:hyperlink>
        </w:p>
        <w:p w14:paraId="32F4C737" w14:textId="01B89BB3"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5" w:history="1">
            <w:r w:rsidR="00F95B00" w:rsidRPr="000419B0">
              <w:rPr>
                <w:rStyle w:val="Hyperlink"/>
                <w:noProof/>
              </w:rPr>
              <w:t>2.5.15. UC15: Cài đặt cá nhân</w:t>
            </w:r>
            <w:r w:rsidR="00F95B00">
              <w:rPr>
                <w:noProof/>
                <w:webHidden/>
              </w:rPr>
              <w:tab/>
            </w:r>
            <w:r w:rsidR="00F95B00">
              <w:rPr>
                <w:noProof/>
                <w:webHidden/>
              </w:rPr>
              <w:fldChar w:fldCharType="begin"/>
            </w:r>
            <w:r w:rsidR="00F95B00">
              <w:rPr>
                <w:noProof/>
                <w:webHidden/>
              </w:rPr>
              <w:instrText xml:space="preserve"> PAGEREF _Toc217198655 \h </w:instrText>
            </w:r>
            <w:r w:rsidR="00F95B00">
              <w:rPr>
                <w:noProof/>
                <w:webHidden/>
              </w:rPr>
            </w:r>
            <w:r w:rsidR="00F95B00">
              <w:rPr>
                <w:noProof/>
                <w:webHidden/>
              </w:rPr>
              <w:fldChar w:fldCharType="separate"/>
            </w:r>
            <w:r w:rsidR="00E77479">
              <w:rPr>
                <w:noProof/>
                <w:webHidden/>
              </w:rPr>
              <w:t>43</w:t>
            </w:r>
            <w:r w:rsidR="00F95B00">
              <w:rPr>
                <w:noProof/>
                <w:webHidden/>
              </w:rPr>
              <w:fldChar w:fldCharType="end"/>
            </w:r>
          </w:hyperlink>
        </w:p>
        <w:p w14:paraId="738B4DB0" w14:textId="2662ED0E"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6" w:history="1">
            <w:r w:rsidR="00F95B00" w:rsidRPr="000419B0">
              <w:rPr>
                <w:rStyle w:val="Hyperlink"/>
                <w:noProof/>
              </w:rPr>
              <w:t>2.5.16. UC16: Quản lý danh sách chấm công</w:t>
            </w:r>
            <w:r w:rsidR="00F95B00">
              <w:rPr>
                <w:noProof/>
                <w:webHidden/>
              </w:rPr>
              <w:tab/>
            </w:r>
            <w:r w:rsidR="00F95B00">
              <w:rPr>
                <w:noProof/>
                <w:webHidden/>
              </w:rPr>
              <w:fldChar w:fldCharType="begin"/>
            </w:r>
            <w:r w:rsidR="00F95B00">
              <w:rPr>
                <w:noProof/>
                <w:webHidden/>
              </w:rPr>
              <w:instrText xml:space="preserve"> PAGEREF _Toc217198656 \h </w:instrText>
            </w:r>
            <w:r w:rsidR="00F95B00">
              <w:rPr>
                <w:noProof/>
                <w:webHidden/>
              </w:rPr>
            </w:r>
            <w:r w:rsidR="00F95B00">
              <w:rPr>
                <w:noProof/>
                <w:webHidden/>
              </w:rPr>
              <w:fldChar w:fldCharType="separate"/>
            </w:r>
            <w:r w:rsidR="00E77479">
              <w:rPr>
                <w:noProof/>
                <w:webHidden/>
              </w:rPr>
              <w:t>44</w:t>
            </w:r>
            <w:r w:rsidR="00F95B00">
              <w:rPr>
                <w:noProof/>
                <w:webHidden/>
              </w:rPr>
              <w:fldChar w:fldCharType="end"/>
            </w:r>
          </w:hyperlink>
        </w:p>
        <w:p w14:paraId="4230486E" w14:textId="2149CA97"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7" w:history="1">
            <w:r w:rsidR="00F95B00" w:rsidRPr="000419B0">
              <w:rPr>
                <w:rStyle w:val="Hyperlink"/>
                <w:noProof/>
              </w:rPr>
              <w:t>2.5.17. UC17: Quản lý đi muộn</w:t>
            </w:r>
            <w:r w:rsidR="00F95B00">
              <w:rPr>
                <w:noProof/>
                <w:webHidden/>
              </w:rPr>
              <w:tab/>
            </w:r>
            <w:r w:rsidR="00F95B00">
              <w:rPr>
                <w:noProof/>
                <w:webHidden/>
              </w:rPr>
              <w:fldChar w:fldCharType="begin"/>
            </w:r>
            <w:r w:rsidR="00F95B00">
              <w:rPr>
                <w:noProof/>
                <w:webHidden/>
              </w:rPr>
              <w:instrText xml:space="preserve"> PAGEREF _Toc217198657 \h </w:instrText>
            </w:r>
            <w:r w:rsidR="00F95B00">
              <w:rPr>
                <w:noProof/>
                <w:webHidden/>
              </w:rPr>
            </w:r>
            <w:r w:rsidR="00F95B00">
              <w:rPr>
                <w:noProof/>
                <w:webHidden/>
              </w:rPr>
              <w:fldChar w:fldCharType="separate"/>
            </w:r>
            <w:r w:rsidR="00E77479">
              <w:rPr>
                <w:noProof/>
                <w:webHidden/>
              </w:rPr>
              <w:t>45</w:t>
            </w:r>
            <w:r w:rsidR="00F95B00">
              <w:rPr>
                <w:noProof/>
                <w:webHidden/>
              </w:rPr>
              <w:fldChar w:fldCharType="end"/>
            </w:r>
          </w:hyperlink>
        </w:p>
        <w:p w14:paraId="51578897" w14:textId="4BA737C5"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8" w:history="1">
            <w:r w:rsidR="00F95B00" w:rsidRPr="000419B0">
              <w:rPr>
                <w:rStyle w:val="Hyperlink"/>
                <w:noProof/>
              </w:rPr>
              <w:t>2.5.18. UC18: Duyệt yêu cầu</w:t>
            </w:r>
            <w:r w:rsidR="00F95B00">
              <w:rPr>
                <w:noProof/>
                <w:webHidden/>
              </w:rPr>
              <w:tab/>
            </w:r>
            <w:r w:rsidR="00F95B00">
              <w:rPr>
                <w:noProof/>
                <w:webHidden/>
              </w:rPr>
              <w:fldChar w:fldCharType="begin"/>
            </w:r>
            <w:r w:rsidR="00F95B00">
              <w:rPr>
                <w:noProof/>
                <w:webHidden/>
              </w:rPr>
              <w:instrText xml:space="preserve"> PAGEREF _Toc217198658 \h </w:instrText>
            </w:r>
            <w:r w:rsidR="00F95B00">
              <w:rPr>
                <w:noProof/>
                <w:webHidden/>
              </w:rPr>
            </w:r>
            <w:r w:rsidR="00F95B00">
              <w:rPr>
                <w:noProof/>
                <w:webHidden/>
              </w:rPr>
              <w:fldChar w:fldCharType="separate"/>
            </w:r>
            <w:r w:rsidR="00E77479">
              <w:rPr>
                <w:noProof/>
                <w:webHidden/>
              </w:rPr>
              <w:t>46</w:t>
            </w:r>
            <w:r w:rsidR="00F95B00">
              <w:rPr>
                <w:noProof/>
                <w:webHidden/>
              </w:rPr>
              <w:fldChar w:fldCharType="end"/>
            </w:r>
          </w:hyperlink>
        </w:p>
        <w:p w14:paraId="261FE086" w14:textId="567CF943"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59" w:history="1">
            <w:r w:rsidR="00F95B00" w:rsidRPr="000419B0">
              <w:rPr>
                <w:rStyle w:val="Hyperlink"/>
                <w:noProof/>
              </w:rPr>
              <w:t>2.5.19. UC19: Quản lý nhân viên</w:t>
            </w:r>
            <w:r w:rsidR="00F95B00">
              <w:rPr>
                <w:noProof/>
                <w:webHidden/>
              </w:rPr>
              <w:tab/>
            </w:r>
            <w:r w:rsidR="00F95B00">
              <w:rPr>
                <w:noProof/>
                <w:webHidden/>
              </w:rPr>
              <w:fldChar w:fldCharType="begin"/>
            </w:r>
            <w:r w:rsidR="00F95B00">
              <w:rPr>
                <w:noProof/>
                <w:webHidden/>
              </w:rPr>
              <w:instrText xml:space="preserve"> PAGEREF _Toc217198659 \h </w:instrText>
            </w:r>
            <w:r w:rsidR="00F95B00">
              <w:rPr>
                <w:noProof/>
                <w:webHidden/>
              </w:rPr>
            </w:r>
            <w:r w:rsidR="00F95B00">
              <w:rPr>
                <w:noProof/>
                <w:webHidden/>
              </w:rPr>
              <w:fldChar w:fldCharType="separate"/>
            </w:r>
            <w:r w:rsidR="00E77479">
              <w:rPr>
                <w:noProof/>
                <w:webHidden/>
              </w:rPr>
              <w:t>47</w:t>
            </w:r>
            <w:r w:rsidR="00F95B00">
              <w:rPr>
                <w:noProof/>
                <w:webHidden/>
              </w:rPr>
              <w:fldChar w:fldCharType="end"/>
            </w:r>
          </w:hyperlink>
        </w:p>
        <w:p w14:paraId="2FF53C16" w14:textId="235E7EA0"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60" w:history="1">
            <w:r w:rsidR="00F95B00" w:rsidRPr="000419B0">
              <w:rPr>
                <w:rStyle w:val="Hyperlink"/>
                <w:noProof/>
              </w:rPr>
              <w:t>2.5.20. UC20: Quản lý ca làm việc</w:t>
            </w:r>
            <w:r w:rsidR="00F95B00">
              <w:rPr>
                <w:noProof/>
                <w:webHidden/>
              </w:rPr>
              <w:tab/>
            </w:r>
            <w:r w:rsidR="00F95B00">
              <w:rPr>
                <w:noProof/>
                <w:webHidden/>
              </w:rPr>
              <w:fldChar w:fldCharType="begin"/>
            </w:r>
            <w:r w:rsidR="00F95B00">
              <w:rPr>
                <w:noProof/>
                <w:webHidden/>
              </w:rPr>
              <w:instrText xml:space="preserve"> PAGEREF _Toc217198660 \h </w:instrText>
            </w:r>
            <w:r w:rsidR="00F95B00">
              <w:rPr>
                <w:noProof/>
                <w:webHidden/>
              </w:rPr>
            </w:r>
            <w:r w:rsidR="00F95B00">
              <w:rPr>
                <w:noProof/>
                <w:webHidden/>
              </w:rPr>
              <w:fldChar w:fldCharType="separate"/>
            </w:r>
            <w:r w:rsidR="00E77479">
              <w:rPr>
                <w:noProof/>
                <w:webHidden/>
              </w:rPr>
              <w:t>48</w:t>
            </w:r>
            <w:r w:rsidR="00F95B00">
              <w:rPr>
                <w:noProof/>
                <w:webHidden/>
              </w:rPr>
              <w:fldChar w:fldCharType="end"/>
            </w:r>
          </w:hyperlink>
        </w:p>
        <w:p w14:paraId="6E0EF5CD" w14:textId="7C93EEF5"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61" w:history="1">
            <w:r w:rsidR="00F95B00" w:rsidRPr="000419B0">
              <w:rPr>
                <w:rStyle w:val="Hyperlink"/>
                <w:noProof/>
              </w:rPr>
              <w:t>2.5.21. UC21: Quản lý hồ sơ công ty</w:t>
            </w:r>
            <w:r w:rsidR="00F95B00">
              <w:rPr>
                <w:noProof/>
                <w:webHidden/>
              </w:rPr>
              <w:tab/>
            </w:r>
            <w:r w:rsidR="00F95B00">
              <w:rPr>
                <w:noProof/>
                <w:webHidden/>
              </w:rPr>
              <w:fldChar w:fldCharType="begin"/>
            </w:r>
            <w:r w:rsidR="00F95B00">
              <w:rPr>
                <w:noProof/>
                <w:webHidden/>
              </w:rPr>
              <w:instrText xml:space="preserve"> PAGEREF _Toc217198661 \h </w:instrText>
            </w:r>
            <w:r w:rsidR="00F95B00">
              <w:rPr>
                <w:noProof/>
                <w:webHidden/>
              </w:rPr>
            </w:r>
            <w:r w:rsidR="00F95B00">
              <w:rPr>
                <w:noProof/>
                <w:webHidden/>
              </w:rPr>
              <w:fldChar w:fldCharType="separate"/>
            </w:r>
            <w:r w:rsidR="00E77479">
              <w:rPr>
                <w:noProof/>
                <w:webHidden/>
              </w:rPr>
              <w:t>48</w:t>
            </w:r>
            <w:r w:rsidR="00F95B00">
              <w:rPr>
                <w:noProof/>
                <w:webHidden/>
              </w:rPr>
              <w:fldChar w:fldCharType="end"/>
            </w:r>
          </w:hyperlink>
        </w:p>
        <w:p w14:paraId="4EF8A332" w14:textId="1598856B" w:rsidR="00F95B00" w:rsidRDefault="00415889">
          <w:pPr>
            <w:pStyle w:val="TOC1"/>
            <w:tabs>
              <w:tab w:val="left" w:pos="1680"/>
              <w:tab w:val="right" w:leader="dot" w:pos="9345"/>
            </w:tabs>
            <w:rPr>
              <w:rFonts w:asciiTheme="minorHAnsi" w:eastAsiaTheme="minorEastAsia" w:hAnsiTheme="minorHAnsi" w:cstheme="minorBidi"/>
              <w:b w:val="0"/>
              <w:noProof/>
              <w:sz w:val="22"/>
              <w:szCs w:val="22"/>
              <w:lang w:val="en-US" w:eastAsia="ko-KR"/>
            </w:rPr>
          </w:pPr>
          <w:hyperlink w:anchor="_Toc217198662" w:history="1">
            <w:r w:rsidR="00F95B00" w:rsidRPr="000419B0">
              <w:rPr>
                <w:rStyle w:val="Hyperlink"/>
                <w:noProof/>
              </w:rPr>
              <w:t>CHƯƠNG 3.</w:t>
            </w:r>
            <w:r w:rsidR="00F95B00">
              <w:rPr>
                <w:rFonts w:asciiTheme="minorHAnsi" w:eastAsiaTheme="minorEastAsia" w:hAnsiTheme="minorHAnsi" w:cstheme="minorBidi"/>
                <w:b w:val="0"/>
                <w:noProof/>
                <w:sz w:val="22"/>
                <w:szCs w:val="22"/>
                <w:lang w:val="en-US" w:eastAsia="ko-KR"/>
              </w:rPr>
              <w:tab/>
            </w:r>
            <w:r w:rsidR="00F95B00" w:rsidRPr="000419B0">
              <w:rPr>
                <w:rStyle w:val="Hyperlink"/>
                <w:noProof/>
              </w:rPr>
              <w:t>THIẾT KẾ HỆ THỐNG</w:t>
            </w:r>
            <w:r w:rsidR="00F95B00">
              <w:rPr>
                <w:noProof/>
                <w:webHidden/>
              </w:rPr>
              <w:tab/>
            </w:r>
            <w:r w:rsidR="00F95B00">
              <w:rPr>
                <w:noProof/>
                <w:webHidden/>
              </w:rPr>
              <w:fldChar w:fldCharType="begin"/>
            </w:r>
            <w:r w:rsidR="00F95B00">
              <w:rPr>
                <w:noProof/>
                <w:webHidden/>
              </w:rPr>
              <w:instrText xml:space="preserve"> PAGEREF _Toc217198662 \h </w:instrText>
            </w:r>
            <w:r w:rsidR="00F95B00">
              <w:rPr>
                <w:noProof/>
                <w:webHidden/>
              </w:rPr>
            </w:r>
            <w:r w:rsidR="00F95B00">
              <w:rPr>
                <w:noProof/>
                <w:webHidden/>
              </w:rPr>
              <w:fldChar w:fldCharType="separate"/>
            </w:r>
            <w:r w:rsidR="00E77479">
              <w:rPr>
                <w:noProof/>
                <w:webHidden/>
              </w:rPr>
              <w:t>49</w:t>
            </w:r>
            <w:r w:rsidR="00F95B00">
              <w:rPr>
                <w:noProof/>
                <w:webHidden/>
              </w:rPr>
              <w:fldChar w:fldCharType="end"/>
            </w:r>
          </w:hyperlink>
        </w:p>
        <w:p w14:paraId="33999A65" w14:textId="4EA2A0D1"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63" w:history="1">
            <w:r w:rsidR="00F95B00" w:rsidRPr="000419B0">
              <w:rPr>
                <w:rStyle w:val="Hyperlink"/>
                <w:noProof/>
              </w:rPr>
              <w:t>3.1. Thiết kế cơ sở dữ liệu</w:t>
            </w:r>
            <w:r w:rsidR="00F95B00">
              <w:rPr>
                <w:noProof/>
                <w:webHidden/>
              </w:rPr>
              <w:tab/>
            </w:r>
            <w:r w:rsidR="00F95B00">
              <w:rPr>
                <w:noProof/>
                <w:webHidden/>
              </w:rPr>
              <w:fldChar w:fldCharType="begin"/>
            </w:r>
            <w:r w:rsidR="00F95B00">
              <w:rPr>
                <w:noProof/>
                <w:webHidden/>
              </w:rPr>
              <w:instrText xml:space="preserve"> PAGEREF _Toc217198663 \h </w:instrText>
            </w:r>
            <w:r w:rsidR="00F95B00">
              <w:rPr>
                <w:noProof/>
                <w:webHidden/>
              </w:rPr>
            </w:r>
            <w:r w:rsidR="00F95B00">
              <w:rPr>
                <w:noProof/>
                <w:webHidden/>
              </w:rPr>
              <w:fldChar w:fldCharType="separate"/>
            </w:r>
            <w:r w:rsidR="00E77479">
              <w:rPr>
                <w:noProof/>
                <w:webHidden/>
              </w:rPr>
              <w:t>49</w:t>
            </w:r>
            <w:r w:rsidR="00F95B00">
              <w:rPr>
                <w:noProof/>
                <w:webHidden/>
              </w:rPr>
              <w:fldChar w:fldCharType="end"/>
            </w:r>
          </w:hyperlink>
        </w:p>
        <w:p w14:paraId="26C4D761" w14:textId="018E8D55"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64" w:history="1">
            <w:r w:rsidR="00F95B00" w:rsidRPr="000419B0">
              <w:rPr>
                <w:rStyle w:val="Hyperlink"/>
                <w:noProof/>
              </w:rPr>
              <w:t>3.1.1. Lược đồ cơ sở dữ liệu</w:t>
            </w:r>
            <w:r w:rsidR="00F95B00">
              <w:rPr>
                <w:noProof/>
                <w:webHidden/>
              </w:rPr>
              <w:tab/>
            </w:r>
            <w:r w:rsidR="00F95B00">
              <w:rPr>
                <w:noProof/>
                <w:webHidden/>
              </w:rPr>
              <w:fldChar w:fldCharType="begin"/>
            </w:r>
            <w:r w:rsidR="00F95B00">
              <w:rPr>
                <w:noProof/>
                <w:webHidden/>
              </w:rPr>
              <w:instrText xml:space="preserve"> PAGEREF _Toc217198664 \h </w:instrText>
            </w:r>
            <w:r w:rsidR="00F95B00">
              <w:rPr>
                <w:noProof/>
                <w:webHidden/>
              </w:rPr>
            </w:r>
            <w:r w:rsidR="00F95B00">
              <w:rPr>
                <w:noProof/>
                <w:webHidden/>
              </w:rPr>
              <w:fldChar w:fldCharType="separate"/>
            </w:r>
            <w:r w:rsidR="00E77479">
              <w:rPr>
                <w:noProof/>
                <w:webHidden/>
              </w:rPr>
              <w:t>49</w:t>
            </w:r>
            <w:r w:rsidR="00F95B00">
              <w:rPr>
                <w:noProof/>
                <w:webHidden/>
              </w:rPr>
              <w:fldChar w:fldCharType="end"/>
            </w:r>
          </w:hyperlink>
        </w:p>
        <w:p w14:paraId="6887710A" w14:textId="6D5CE3DD"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65" w:history="1">
            <w:r w:rsidR="00F95B00" w:rsidRPr="000419B0">
              <w:rPr>
                <w:rStyle w:val="Hyperlink"/>
                <w:noProof/>
              </w:rPr>
              <w:t>3.1.2. Danh sách các bảng trong cơ sở dữ liệu</w:t>
            </w:r>
            <w:r w:rsidR="00F95B00">
              <w:rPr>
                <w:noProof/>
                <w:webHidden/>
              </w:rPr>
              <w:tab/>
            </w:r>
            <w:r w:rsidR="00F95B00">
              <w:rPr>
                <w:noProof/>
                <w:webHidden/>
              </w:rPr>
              <w:fldChar w:fldCharType="begin"/>
            </w:r>
            <w:r w:rsidR="00F95B00">
              <w:rPr>
                <w:noProof/>
                <w:webHidden/>
              </w:rPr>
              <w:instrText xml:space="preserve"> PAGEREF _Toc217198665 \h </w:instrText>
            </w:r>
            <w:r w:rsidR="00F95B00">
              <w:rPr>
                <w:noProof/>
                <w:webHidden/>
              </w:rPr>
            </w:r>
            <w:r w:rsidR="00F95B00">
              <w:rPr>
                <w:noProof/>
                <w:webHidden/>
              </w:rPr>
              <w:fldChar w:fldCharType="separate"/>
            </w:r>
            <w:r w:rsidR="00E77479">
              <w:rPr>
                <w:noProof/>
                <w:webHidden/>
              </w:rPr>
              <w:t>50</w:t>
            </w:r>
            <w:r w:rsidR="00F95B00">
              <w:rPr>
                <w:noProof/>
                <w:webHidden/>
              </w:rPr>
              <w:fldChar w:fldCharType="end"/>
            </w:r>
          </w:hyperlink>
        </w:p>
        <w:p w14:paraId="2F086D71" w14:textId="6ECC49CA"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66" w:history="1">
            <w:r w:rsidR="00F95B00" w:rsidRPr="000419B0">
              <w:rPr>
                <w:rStyle w:val="Hyperlink"/>
                <w:noProof/>
              </w:rPr>
              <w:t>3.1.3. Chi tiết các bảng trong cơ sở dữ liệu</w:t>
            </w:r>
            <w:r w:rsidR="00F95B00">
              <w:rPr>
                <w:noProof/>
                <w:webHidden/>
              </w:rPr>
              <w:tab/>
            </w:r>
            <w:r w:rsidR="00F95B00">
              <w:rPr>
                <w:noProof/>
                <w:webHidden/>
              </w:rPr>
              <w:fldChar w:fldCharType="begin"/>
            </w:r>
            <w:r w:rsidR="00F95B00">
              <w:rPr>
                <w:noProof/>
                <w:webHidden/>
              </w:rPr>
              <w:instrText xml:space="preserve"> PAGEREF _Toc217198666 \h </w:instrText>
            </w:r>
            <w:r w:rsidR="00F95B00">
              <w:rPr>
                <w:noProof/>
                <w:webHidden/>
              </w:rPr>
            </w:r>
            <w:r w:rsidR="00F95B00">
              <w:rPr>
                <w:noProof/>
                <w:webHidden/>
              </w:rPr>
              <w:fldChar w:fldCharType="separate"/>
            </w:r>
            <w:r w:rsidR="00E77479">
              <w:rPr>
                <w:noProof/>
                <w:webHidden/>
              </w:rPr>
              <w:t>50</w:t>
            </w:r>
            <w:r w:rsidR="00F95B00">
              <w:rPr>
                <w:noProof/>
                <w:webHidden/>
              </w:rPr>
              <w:fldChar w:fldCharType="end"/>
            </w:r>
          </w:hyperlink>
        </w:p>
        <w:p w14:paraId="715B5599" w14:textId="079366BE"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67" w:history="1">
            <w:r w:rsidR="00F95B00" w:rsidRPr="000419B0">
              <w:rPr>
                <w:rStyle w:val="Hyperlink"/>
                <w:noProof/>
              </w:rPr>
              <w:t>3.1.4. Mối liên hệ giữa các Bảng trong cơ sở dữ liệu</w:t>
            </w:r>
            <w:r w:rsidR="00F95B00">
              <w:rPr>
                <w:noProof/>
                <w:webHidden/>
              </w:rPr>
              <w:tab/>
            </w:r>
            <w:r w:rsidR="00F95B00">
              <w:rPr>
                <w:noProof/>
                <w:webHidden/>
              </w:rPr>
              <w:fldChar w:fldCharType="begin"/>
            </w:r>
            <w:r w:rsidR="00F95B00">
              <w:rPr>
                <w:noProof/>
                <w:webHidden/>
              </w:rPr>
              <w:instrText xml:space="preserve"> PAGEREF _Toc217198667 \h </w:instrText>
            </w:r>
            <w:r w:rsidR="00F95B00">
              <w:rPr>
                <w:noProof/>
                <w:webHidden/>
              </w:rPr>
            </w:r>
            <w:r w:rsidR="00F95B00">
              <w:rPr>
                <w:noProof/>
                <w:webHidden/>
              </w:rPr>
              <w:fldChar w:fldCharType="separate"/>
            </w:r>
            <w:r w:rsidR="00E77479">
              <w:rPr>
                <w:noProof/>
                <w:webHidden/>
              </w:rPr>
              <w:t>57</w:t>
            </w:r>
            <w:r w:rsidR="00F95B00">
              <w:rPr>
                <w:noProof/>
                <w:webHidden/>
              </w:rPr>
              <w:fldChar w:fldCharType="end"/>
            </w:r>
          </w:hyperlink>
        </w:p>
        <w:p w14:paraId="57EFCEB5" w14:textId="5D90FB6D"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68" w:history="1">
            <w:r w:rsidR="00F95B00" w:rsidRPr="000419B0">
              <w:rPr>
                <w:rStyle w:val="Hyperlink"/>
                <w:noProof/>
              </w:rPr>
              <w:t>3.2. Biểu đồ tuần tự</w:t>
            </w:r>
            <w:r w:rsidR="00F95B00">
              <w:rPr>
                <w:noProof/>
                <w:webHidden/>
              </w:rPr>
              <w:tab/>
            </w:r>
            <w:r w:rsidR="00F95B00">
              <w:rPr>
                <w:noProof/>
                <w:webHidden/>
              </w:rPr>
              <w:fldChar w:fldCharType="begin"/>
            </w:r>
            <w:r w:rsidR="00F95B00">
              <w:rPr>
                <w:noProof/>
                <w:webHidden/>
              </w:rPr>
              <w:instrText xml:space="preserve"> PAGEREF _Toc217198668 \h </w:instrText>
            </w:r>
            <w:r w:rsidR="00F95B00">
              <w:rPr>
                <w:noProof/>
                <w:webHidden/>
              </w:rPr>
            </w:r>
            <w:r w:rsidR="00F95B00">
              <w:rPr>
                <w:noProof/>
                <w:webHidden/>
              </w:rPr>
              <w:fldChar w:fldCharType="separate"/>
            </w:r>
            <w:r w:rsidR="00E77479">
              <w:rPr>
                <w:noProof/>
                <w:webHidden/>
              </w:rPr>
              <w:t>60</w:t>
            </w:r>
            <w:r w:rsidR="00F95B00">
              <w:rPr>
                <w:noProof/>
                <w:webHidden/>
              </w:rPr>
              <w:fldChar w:fldCharType="end"/>
            </w:r>
          </w:hyperlink>
        </w:p>
        <w:p w14:paraId="25D9E6F9" w14:textId="32D207FB"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69" w:history="1">
            <w:r w:rsidR="00F95B00" w:rsidRPr="000419B0">
              <w:rPr>
                <w:rStyle w:val="Hyperlink"/>
                <w:noProof/>
                <w:lang w:val="vi-VN"/>
              </w:rPr>
              <w:t>3.2.1.</w:t>
            </w:r>
            <w:r w:rsidR="00F95B00" w:rsidRPr="000419B0">
              <w:rPr>
                <w:rStyle w:val="Hyperlink"/>
                <w:noProof/>
              </w:rPr>
              <w:t xml:space="preserve"> Biểu đồ tuần tự quản lý gói đăng nhập</w:t>
            </w:r>
            <w:r w:rsidR="00F95B00">
              <w:rPr>
                <w:noProof/>
                <w:webHidden/>
              </w:rPr>
              <w:tab/>
            </w:r>
            <w:r w:rsidR="00F95B00">
              <w:rPr>
                <w:noProof/>
                <w:webHidden/>
              </w:rPr>
              <w:fldChar w:fldCharType="begin"/>
            </w:r>
            <w:r w:rsidR="00F95B00">
              <w:rPr>
                <w:noProof/>
                <w:webHidden/>
              </w:rPr>
              <w:instrText xml:space="preserve"> PAGEREF _Toc217198669 \h </w:instrText>
            </w:r>
            <w:r w:rsidR="00F95B00">
              <w:rPr>
                <w:noProof/>
                <w:webHidden/>
              </w:rPr>
            </w:r>
            <w:r w:rsidR="00F95B00">
              <w:rPr>
                <w:noProof/>
                <w:webHidden/>
              </w:rPr>
              <w:fldChar w:fldCharType="separate"/>
            </w:r>
            <w:r w:rsidR="00E77479">
              <w:rPr>
                <w:noProof/>
                <w:webHidden/>
              </w:rPr>
              <w:t>60</w:t>
            </w:r>
            <w:r w:rsidR="00F95B00">
              <w:rPr>
                <w:noProof/>
                <w:webHidden/>
              </w:rPr>
              <w:fldChar w:fldCharType="end"/>
            </w:r>
          </w:hyperlink>
        </w:p>
        <w:p w14:paraId="337EA38B" w14:textId="2B15564F"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70" w:history="1">
            <w:r w:rsidR="00F95B00" w:rsidRPr="000419B0">
              <w:rPr>
                <w:rStyle w:val="Hyperlink"/>
                <w:noProof/>
                <w:lang w:val="vi-VN"/>
              </w:rPr>
              <w:t>3.2.2. Biểu đồ tuần tự chấm công</w:t>
            </w:r>
            <w:r w:rsidR="00F95B00">
              <w:rPr>
                <w:noProof/>
                <w:webHidden/>
              </w:rPr>
              <w:tab/>
            </w:r>
            <w:r w:rsidR="00F95B00">
              <w:rPr>
                <w:noProof/>
                <w:webHidden/>
              </w:rPr>
              <w:fldChar w:fldCharType="begin"/>
            </w:r>
            <w:r w:rsidR="00F95B00">
              <w:rPr>
                <w:noProof/>
                <w:webHidden/>
              </w:rPr>
              <w:instrText xml:space="preserve"> PAGEREF _Toc217198670 \h </w:instrText>
            </w:r>
            <w:r w:rsidR="00F95B00">
              <w:rPr>
                <w:noProof/>
                <w:webHidden/>
              </w:rPr>
            </w:r>
            <w:r w:rsidR="00F95B00">
              <w:rPr>
                <w:noProof/>
                <w:webHidden/>
              </w:rPr>
              <w:fldChar w:fldCharType="separate"/>
            </w:r>
            <w:r w:rsidR="00E77479">
              <w:rPr>
                <w:noProof/>
                <w:webHidden/>
              </w:rPr>
              <w:t>63</w:t>
            </w:r>
            <w:r w:rsidR="00F95B00">
              <w:rPr>
                <w:noProof/>
                <w:webHidden/>
              </w:rPr>
              <w:fldChar w:fldCharType="end"/>
            </w:r>
          </w:hyperlink>
        </w:p>
        <w:p w14:paraId="1C54D11B" w14:textId="4D83CC00"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71" w:history="1">
            <w:r w:rsidR="00F95B00" w:rsidRPr="000419B0">
              <w:rPr>
                <w:rStyle w:val="Hyperlink"/>
                <w:noProof/>
                <w:lang w:val="vi-VN"/>
              </w:rPr>
              <w:t>3.2.3.</w:t>
            </w:r>
            <w:r w:rsidR="00F95B00" w:rsidRPr="000419B0">
              <w:rPr>
                <w:rStyle w:val="Hyperlink"/>
                <w:noProof/>
              </w:rPr>
              <w:t xml:space="preserve"> Biểu đồ tuần tự ra về (check-out)</w:t>
            </w:r>
            <w:r w:rsidR="00F95B00">
              <w:rPr>
                <w:noProof/>
                <w:webHidden/>
              </w:rPr>
              <w:tab/>
            </w:r>
            <w:r w:rsidR="00F95B00">
              <w:rPr>
                <w:noProof/>
                <w:webHidden/>
              </w:rPr>
              <w:fldChar w:fldCharType="begin"/>
            </w:r>
            <w:r w:rsidR="00F95B00">
              <w:rPr>
                <w:noProof/>
                <w:webHidden/>
              </w:rPr>
              <w:instrText xml:space="preserve"> PAGEREF _Toc217198671 \h </w:instrText>
            </w:r>
            <w:r w:rsidR="00F95B00">
              <w:rPr>
                <w:noProof/>
                <w:webHidden/>
              </w:rPr>
            </w:r>
            <w:r w:rsidR="00F95B00">
              <w:rPr>
                <w:noProof/>
                <w:webHidden/>
              </w:rPr>
              <w:fldChar w:fldCharType="separate"/>
            </w:r>
            <w:r w:rsidR="00E77479">
              <w:rPr>
                <w:noProof/>
                <w:webHidden/>
              </w:rPr>
              <w:t>64</w:t>
            </w:r>
            <w:r w:rsidR="00F95B00">
              <w:rPr>
                <w:noProof/>
                <w:webHidden/>
              </w:rPr>
              <w:fldChar w:fldCharType="end"/>
            </w:r>
          </w:hyperlink>
        </w:p>
        <w:p w14:paraId="7CE6C8D4" w14:textId="12A07D6B"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72" w:history="1">
            <w:r w:rsidR="00F95B00" w:rsidRPr="000419B0">
              <w:rPr>
                <w:rStyle w:val="Hyperlink"/>
                <w:noProof/>
                <w:lang w:val="vi-VN"/>
              </w:rPr>
              <w:t>3.2.4.</w:t>
            </w:r>
            <w:r w:rsidR="00F95B00" w:rsidRPr="000419B0">
              <w:rPr>
                <w:rStyle w:val="Hyperlink"/>
                <w:noProof/>
              </w:rPr>
              <w:t xml:space="preserve"> Biểu đồ tuần tự tạo yêu cầu nghỉ phép</w:t>
            </w:r>
            <w:r w:rsidR="00F95B00">
              <w:rPr>
                <w:noProof/>
                <w:webHidden/>
              </w:rPr>
              <w:tab/>
            </w:r>
            <w:r w:rsidR="00F95B00">
              <w:rPr>
                <w:noProof/>
                <w:webHidden/>
              </w:rPr>
              <w:fldChar w:fldCharType="begin"/>
            </w:r>
            <w:r w:rsidR="00F95B00">
              <w:rPr>
                <w:noProof/>
                <w:webHidden/>
              </w:rPr>
              <w:instrText xml:space="preserve"> PAGEREF _Toc217198672 \h </w:instrText>
            </w:r>
            <w:r w:rsidR="00F95B00">
              <w:rPr>
                <w:noProof/>
                <w:webHidden/>
              </w:rPr>
            </w:r>
            <w:r w:rsidR="00F95B00">
              <w:rPr>
                <w:noProof/>
                <w:webHidden/>
              </w:rPr>
              <w:fldChar w:fldCharType="separate"/>
            </w:r>
            <w:r w:rsidR="00E77479">
              <w:rPr>
                <w:noProof/>
                <w:webHidden/>
              </w:rPr>
              <w:t>65</w:t>
            </w:r>
            <w:r w:rsidR="00F95B00">
              <w:rPr>
                <w:noProof/>
                <w:webHidden/>
              </w:rPr>
              <w:fldChar w:fldCharType="end"/>
            </w:r>
          </w:hyperlink>
        </w:p>
        <w:p w14:paraId="3CB36CEB" w14:textId="776F2E5F"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73" w:history="1">
            <w:r w:rsidR="00F95B00" w:rsidRPr="000419B0">
              <w:rPr>
                <w:rStyle w:val="Hyperlink"/>
                <w:noProof/>
                <w:lang w:val="vi-VN"/>
              </w:rPr>
              <w:t>3.2.5. Biểu đồ tuần tự quản lý đi muộn</w:t>
            </w:r>
            <w:r w:rsidR="00F95B00">
              <w:rPr>
                <w:noProof/>
                <w:webHidden/>
              </w:rPr>
              <w:tab/>
            </w:r>
            <w:r w:rsidR="00F95B00">
              <w:rPr>
                <w:noProof/>
                <w:webHidden/>
              </w:rPr>
              <w:fldChar w:fldCharType="begin"/>
            </w:r>
            <w:r w:rsidR="00F95B00">
              <w:rPr>
                <w:noProof/>
                <w:webHidden/>
              </w:rPr>
              <w:instrText xml:space="preserve"> PAGEREF _Toc217198673 \h </w:instrText>
            </w:r>
            <w:r w:rsidR="00F95B00">
              <w:rPr>
                <w:noProof/>
                <w:webHidden/>
              </w:rPr>
            </w:r>
            <w:r w:rsidR="00F95B00">
              <w:rPr>
                <w:noProof/>
                <w:webHidden/>
              </w:rPr>
              <w:fldChar w:fldCharType="separate"/>
            </w:r>
            <w:r w:rsidR="00E77479">
              <w:rPr>
                <w:noProof/>
                <w:webHidden/>
              </w:rPr>
              <w:t>67</w:t>
            </w:r>
            <w:r w:rsidR="00F95B00">
              <w:rPr>
                <w:noProof/>
                <w:webHidden/>
              </w:rPr>
              <w:fldChar w:fldCharType="end"/>
            </w:r>
          </w:hyperlink>
        </w:p>
        <w:p w14:paraId="4A664F9C" w14:textId="73DAE4B4"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74" w:history="1">
            <w:r w:rsidR="00F95B00" w:rsidRPr="000419B0">
              <w:rPr>
                <w:rStyle w:val="Hyperlink"/>
                <w:noProof/>
                <w:lang w:val="vi-VN"/>
              </w:rPr>
              <w:t>3.2.6. Biều đồ tuần tự cài đặt chấm công</w:t>
            </w:r>
            <w:r w:rsidR="00F95B00">
              <w:rPr>
                <w:noProof/>
                <w:webHidden/>
              </w:rPr>
              <w:tab/>
            </w:r>
            <w:r w:rsidR="00F95B00">
              <w:rPr>
                <w:noProof/>
                <w:webHidden/>
              </w:rPr>
              <w:fldChar w:fldCharType="begin"/>
            </w:r>
            <w:r w:rsidR="00F95B00">
              <w:rPr>
                <w:noProof/>
                <w:webHidden/>
              </w:rPr>
              <w:instrText xml:space="preserve"> PAGEREF _Toc217198674 \h </w:instrText>
            </w:r>
            <w:r w:rsidR="00F95B00">
              <w:rPr>
                <w:noProof/>
                <w:webHidden/>
              </w:rPr>
            </w:r>
            <w:r w:rsidR="00F95B00">
              <w:rPr>
                <w:noProof/>
                <w:webHidden/>
              </w:rPr>
              <w:fldChar w:fldCharType="separate"/>
            </w:r>
            <w:r w:rsidR="00E77479">
              <w:rPr>
                <w:noProof/>
                <w:webHidden/>
              </w:rPr>
              <w:t>68</w:t>
            </w:r>
            <w:r w:rsidR="00F95B00">
              <w:rPr>
                <w:noProof/>
                <w:webHidden/>
              </w:rPr>
              <w:fldChar w:fldCharType="end"/>
            </w:r>
          </w:hyperlink>
        </w:p>
        <w:p w14:paraId="5208DE26" w14:textId="20F16B22" w:rsidR="00F95B00" w:rsidRDefault="00415889">
          <w:pPr>
            <w:pStyle w:val="TOC1"/>
            <w:tabs>
              <w:tab w:val="left" w:pos="1680"/>
              <w:tab w:val="right" w:leader="dot" w:pos="9345"/>
            </w:tabs>
            <w:rPr>
              <w:rFonts w:asciiTheme="minorHAnsi" w:eastAsiaTheme="minorEastAsia" w:hAnsiTheme="minorHAnsi" w:cstheme="minorBidi"/>
              <w:b w:val="0"/>
              <w:noProof/>
              <w:sz w:val="22"/>
              <w:szCs w:val="22"/>
              <w:lang w:val="en-US" w:eastAsia="ko-KR"/>
            </w:rPr>
          </w:pPr>
          <w:hyperlink w:anchor="_Toc217198675" w:history="1">
            <w:r w:rsidR="00F95B00" w:rsidRPr="000419B0">
              <w:rPr>
                <w:rStyle w:val="Hyperlink"/>
                <w:noProof/>
                <w:lang w:val="vi-VN"/>
              </w:rPr>
              <w:t>CHƯƠNG 4.</w:t>
            </w:r>
            <w:r w:rsidR="00F95B00">
              <w:rPr>
                <w:rFonts w:asciiTheme="minorHAnsi" w:eastAsiaTheme="minorEastAsia" w:hAnsiTheme="minorHAnsi" w:cstheme="minorBidi"/>
                <w:b w:val="0"/>
                <w:noProof/>
                <w:sz w:val="22"/>
                <w:szCs w:val="22"/>
                <w:lang w:val="en-US" w:eastAsia="ko-KR"/>
              </w:rPr>
              <w:tab/>
            </w:r>
            <w:r w:rsidR="00F95B00" w:rsidRPr="000419B0">
              <w:rPr>
                <w:rStyle w:val="Hyperlink"/>
                <w:noProof/>
                <w:lang w:val="vi-VN"/>
              </w:rPr>
              <w:t>CÀI ĐẶT VÀ THỬ NGHIỆM</w:t>
            </w:r>
            <w:r w:rsidR="00F95B00">
              <w:rPr>
                <w:noProof/>
                <w:webHidden/>
              </w:rPr>
              <w:tab/>
            </w:r>
            <w:r w:rsidR="00F95B00">
              <w:rPr>
                <w:noProof/>
                <w:webHidden/>
              </w:rPr>
              <w:fldChar w:fldCharType="begin"/>
            </w:r>
            <w:r w:rsidR="00F95B00">
              <w:rPr>
                <w:noProof/>
                <w:webHidden/>
              </w:rPr>
              <w:instrText xml:space="preserve"> PAGEREF _Toc217198675 \h </w:instrText>
            </w:r>
            <w:r w:rsidR="00F95B00">
              <w:rPr>
                <w:noProof/>
                <w:webHidden/>
              </w:rPr>
            </w:r>
            <w:r w:rsidR="00F95B00">
              <w:rPr>
                <w:noProof/>
                <w:webHidden/>
              </w:rPr>
              <w:fldChar w:fldCharType="separate"/>
            </w:r>
            <w:r w:rsidR="00E77479">
              <w:rPr>
                <w:noProof/>
                <w:webHidden/>
              </w:rPr>
              <w:t>69</w:t>
            </w:r>
            <w:r w:rsidR="00F95B00">
              <w:rPr>
                <w:noProof/>
                <w:webHidden/>
              </w:rPr>
              <w:fldChar w:fldCharType="end"/>
            </w:r>
          </w:hyperlink>
        </w:p>
        <w:p w14:paraId="393F46C6" w14:textId="2AD6BF30"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76" w:history="1">
            <w:r w:rsidR="00F95B00" w:rsidRPr="000419B0">
              <w:rPr>
                <w:rStyle w:val="Hyperlink"/>
                <w:noProof/>
              </w:rPr>
              <w:t>4.1. Môi trường thử nghiệm</w:t>
            </w:r>
            <w:r w:rsidR="00F95B00">
              <w:rPr>
                <w:noProof/>
                <w:webHidden/>
              </w:rPr>
              <w:tab/>
            </w:r>
            <w:r w:rsidR="00F95B00">
              <w:rPr>
                <w:noProof/>
                <w:webHidden/>
              </w:rPr>
              <w:fldChar w:fldCharType="begin"/>
            </w:r>
            <w:r w:rsidR="00F95B00">
              <w:rPr>
                <w:noProof/>
                <w:webHidden/>
              </w:rPr>
              <w:instrText xml:space="preserve"> PAGEREF _Toc217198676 \h </w:instrText>
            </w:r>
            <w:r w:rsidR="00F95B00">
              <w:rPr>
                <w:noProof/>
                <w:webHidden/>
              </w:rPr>
            </w:r>
            <w:r w:rsidR="00F95B00">
              <w:rPr>
                <w:noProof/>
                <w:webHidden/>
              </w:rPr>
              <w:fldChar w:fldCharType="separate"/>
            </w:r>
            <w:r w:rsidR="00E77479">
              <w:rPr>
                <w:noProof/>
                <w:webHidden/>
              </w:rPr>
              <w:t>69</w:t>
            </w:r>
            <w:r w:rsidR="00F95B00">
              <w:rPr>
                <w:noProof/>
                <w:webHidden/>
              </w:rPr>
              <w:fldChar w:fldCharType="end"/>
            </w:r>
          </w:hyperlink>
        </w:p>
        <w:p w14:paraId="4B8AF425" w14:textId="2AB315CA"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77" w:history="1">
            <w:r w:rsidR="00F95B00" w:rsidRPr="000419B0">
              <w:rPr>
                <w:rStyle w:val="Hyperlink"/>
                <w:noProof/>
              </w:rPr>
              <w:t>4.1.1. Yêu cầu về cài đặt</w:t>
            </w:r>
            <w:r w:rsidR="00F95B00">
              <w:rPr>
                <w:noProof/>
                <w:webHidden/>
              </w:rPr>
              <w:tab/>
            </w:r>
            <w:r w:rsidR="00F95B00">
              <w:rPr>
                <w:noProof/>
                <w:webHidden/>
              </w:rPr>
              <w:fldChar w:fldCharType="begin"/>
            </w:r>
            <w:r w:rsidR="00F95B00">
              <w:rPr>
                <w:noProof/>
                <w:webHidden/>
              </w:rPr>
              <w:instrText xml:space="preserve"> PAGEREF _Toc217198677 \h </w:instrText>
            </w:r>
            <w:r w:rsidR="00F95B00">
              <w:rPr>
                <w:noProof/>
                <w:webHidden/>
              </w:rPr>
            </w:r>
            <w:r w:rsidR="00F95B00">
              <w:rPr>
                <w:noProof/>
                <w:webHidden/>
              </w:rPr>
              <w:fldChar w:fldCharType="separate"/>
            </w:r>
            <w:r w:rsidR="00E77479">
              <w:rPr>
                <w:noProof/>
                <w:webHidden/>
              </w:rPr>
              <w:t>69</w:t>
            </w:r>
            <w:r w:rsidR="00F95B00">
              <w:rPr>
                <w:noProof/>
                <w:webHidden/>
              </w:rPr>
              <w:fldChar w:fldCharType="end"/>
            </w:r>
          </w:hyperlink>
        </w:p>
        <w:p w14:paraId="2CC4FD98" w14:textId="7076E26F"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78" w:history="1">
            <w:r w:rsidR="00F95B00" w:rsidRPr="000419B0">
              <w:rPr>
                <w:rStyle w:val="Hyperlink"/>
                <w:noProof/>
              </w:rPr>
              <w:t>4.1.2. Kết quả cài đặt môi trường</w:t>
            </w:r>
            <w:r w:rsidR="00F95B00">
              <w:rPr>
                <w:noProof/>
                <w:webHidden/>
              </w:rPr>
              <w:tab/>
            </w:r>
            <w:r w:rsidR="00F95B00">
              <w:rPr>
                <w:noProof/>
                <w:webHidden/>
              </w:rPr>
              <w:fldChar w:fldCharType="begin"/>
            </w:r>
            <w:r w:rsidR="00F95B00">
              <w:rPr>
                <w:noProof/>
                <w:webHidden/>
              </w:rPr>
              <w:instrText xml:space="preserve"> PAGEREF _Toc217198678 \h </w:instrText>
            </w:r>
            <w:r w:rsidR="00F95B00">
              <w:rPr>
                <w:noProof/>
                <w:webHidden/>
              </w:rPr>
            </w:r>
            <w:r w:rsidR="00F95B00">
              <w:rPr>
                <w:noProof/>
                <w:webHidden/>
              </w:rPr>
              <w:fldChar w:fldCharType="separate"/>
            </w:r>
            <w:r w:rsidR="00E77479">
              <w:rPr>
                <w:noProof/>
                <w:webHidden/>
              </w:rPr>
              <w:t>69</w:t>
            </w:r>
            <w:r w:rsidR="00F95B00">
              <w:rPr>
                <w:noProof/>
                <w:webHidden/>
              </w:rPr>
              <w:fldChar w:fldCharType="end"/>
            </w:r>
          </w:hyperlink>
        </w:p>
        <w:p w14:paraId="1C417501" w14:textId="6B5C8BE0"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79" w:history="1">
            <w:r w:rsidR="00F95B00" w:rsidRPr="000419B0">
              <w:rPr>
                <w:rStyle w:val="Hyperlink"/>
                <w:noProof/>
              </w:rPr>
              <w:t>4.2. Kiểm thử</w:t>
            </w:r>
            <w:r w:rsidR="00F95B00">
              <w:rPr>
                <w:noProof/>
                <w:webHidden/>
              </w:rPr>
              <w:tab/>
            </w:r>
            <w:r w:rsidR="00F95B00">
              <w:rPr>
                <w:noProof/>
                <w:webHidden/>
              </w:rPr>
              <w:fldChar w:fldCharType="begin"/>
            </w:r>
            <w:r w:rsidR="00F95B00">
              <w:rPr>
                <w:noProof/>
                <w:webHidden/>
              </w:rPr>
              <w:instrText xml:space="preserve"> PAGEREF _Toc217198679 \h </w:instrText>
            </w:r>
            <w:r w:rsidR="00F95B00">
              <w:rPr>
                <w:noProof/>
                <w:webHidden/>
              </w:rPr>
            </w:r>
            <w:r w:rsidR="00F95B00">
              <w:rPr>
                <w:noProof/>
                <w:webHidden/>
              </w:rPr>
              <w:fldChar w:fldCharType="separate"/>
            </w:r>
            <w:r w:rsidR="00E77479">
              <w:rPr>
                <w:noProof/>
                <w:webHidden/>
              </w:rPr>
              <w:t>70</w:t>
            </w:r>
            <w:r w:rsidR="00F95B00">
              <w:rPr>
                <w:noProof/>
                <w:webHidden/>
              </w:rPr>
              <w:fldChar w:fldCharType="end"/>
            </w:r>
          </w:hyperlink>
        </w:p>
        <w:p w14:paraId="16327777" w14:textId="360DADFA"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80" w:history="1">
            <w:r w:rsidR="00F95B00" w:rsidRPr="000419B0">
              <w:rPr>
                <w:rStyle w:val="Hyperlink"/>
                <w:noProof/>
                <w:lang w:val="en-US"/>
              </w:rPr>
              <w:t>4.2.1. Danh sách testcase chi tiết</w:t>
            </w:r>
            <w:r w:rsidR="00F95B00">
              <w:rPr>
                <w:noProof/>
                <w:webHidden/>
              </w:rPr>
              <w:tab/>
            </w:r>
            <w:r w:rsidR="00F95B00">
              <w:rPr>
                <w:noProof/>
                <w:webHidden/>
              </w:rPr>
              <w:fldChar w:fldCharType="begin"/>
            </w:r>
            <w:r w:rsidR="00F95B00">
              <w:rPr>
                <w:noProof/>
                <w:webHidden/>
              </w:rPr>
              <w:instrText xml:space="preserve"> PAGEREF _Toc217198680 \h </w:instrText>
            </w:r>
            <w:r w:rsidR="00F95B00">
              <w:rPr>
                <w:noProof/>
                <w:webHidden/>
              </w:rPr>
            </w:r>
            <w:r w:rsidR="00F95B00">
              <w:rPr>
                <w:noProof/>
                <w:webHidden/>
              </w:rPr>
              <w:fldChar w:fldCharType="separate"/>
            </w:r>
            <w:r w:rsidR="00E77479">
              <w:rPr>
                <w:noProof/>
                <w:webHidden/>
              </w:rPr>
              <w:t>70</w:t>
            </w:r>
            <w:r w:rsidR="00F95B00">
              <w:rPr>
                <w:noProof/>
                <w:webHidden/>
              </w:rPr>
              <w:fldChar w:fldCharType="end"/>
            </w:r>
          </w:hyperlink>
        </w:p>
        <w:p w14:paraId="291DCA60" w14:textId="2933CFB2"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81" w:history="1">
            <w:r w:rsidR="00F95B00" w:rsidRPr="000419B0">
              <w:rPr>
                <w:rStyle w:val="Hyperlink"/>
                <w:noProof/>
                <w:lang w:val="vi-VN"/>
              </w:rPr>
              <w:t>4.2.2.</w:t>
            </w:r>
            <w:r w:rsidR="00F95B00" w:rsidRPr="000419B0">
              <w:rPr>
                <w:rStyle w:val="Hyperlink"/>
                <w:noProof/>
                <w:lang w:val="en-US"/>
              </w:rPr>
              <w:t xml:space="preserve"> Kết quả thực thi Test</w:t>
            </w:r>
            <w:r w:rsidR="00F95B00">
              <w:rPr>
                <w:noProof/>
                <w:webHidden/>
              </w:rPr>
              <w:tab/>
            </w:r>
            <w:r w:rsidR="00F95B00">
              <w:rPr>
                <w:noProof/>
                <w:webHidden/>
              </w:rPr>
              <w:fldChar w:fldCharType="begin"/>
            </w:r>
            <w:r w:rsidR="00F95B00">
              <w:rPr>
                <w:noProof/>
                <w:webHidden/>
              </w:rPr>
              <w:instrText xml:space="preserve"> PAGEREF _Toc217198681 \h </w:instrText>
            </w:r>
            <w:r w:rsidR="00F95B00">
              <w:rPr>
                <w:noProof/>
                <w:webHidden/>
              </w:rPr>
            </w:r>
            <w:r w:rsidR="00F95B00">
              <w:rPr>
                <w:noProof/>
                <w:webHidden/>
              </w:rPr>
              <w:fldChar w:fldCharType="separate"/>
            </w:r>
            <w:r w:rsidR="00E77479">
              <w:rPr>
                <w:noProof/>
                <w:webHidden/>
              </w:rPr>
              <w:t>70</w:t>
            </w:r>
            <w:r w:rsidR="00F95B00">
              <w:rPr>
                <w:noProof/>
                <w:webHidden/>
              </w:rPr>
              <w:fldChar w:fldCharType="end"/>
            </w:r>
          </w:hyperlink>
        </w:p>
        <w:p w14:paraId="76E99CEA" w14:textId="5BB373B9"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682" w:history="1">
            <w:r w:rsidR="00F95B00" w:rsidRPr="000419B0">
              <w:rPr>
                <w:rStyle w:val="Hyperlink"/>
                <w:noProof/>
                <w:lang w:val="vi-VN"/>
              </w:rPr>
              <w:t>4.3. Kết quả thực nghiệm</w:t>
            </w:r>
            <w:r w:rsidR="00F95B00">
              <w:rPr>
                <w:noProof/>
                <w:webHidden/>
              </w:rPr>
              <w:tab/>
            </w:r>
            <w:r w:rsidR="00F95B00">
              <w:rPr>
                <w:noProof/>
                <w:webHidden/>
              </w:rPr>
              <w:fldChar w:fldCharType="begin"/>
            </w:r>
            <w:r w:rsidR="00F95B00">
              <w:rPr>
                <w:noProof/>
                <w:webHidden/>
              </w:rPr>
              <w:instrText xml:space="preserve"> PAGEREF _Toc217198682 \h </w:instrText>
            </w:r>
            <w:r w:rsidR="00F95B00">
              <w:rPr>
                <w:noProof/>
                <w:webHidden/>
              </w:rPr>
            </w:r>
            <w:r w:rsidR="00F95B00">
              <w:rPr>
                <w:noProof/>
                <w:webHidden/>
              </w:rPr>
              <w:fldChar w:fldCharType="separate"/>
            </w:r>
            <w:r w:rsidR="00E77479">
              <w:rPr>
                <w:noProof/>
                <w:webHidden/>
              </w:rPr>
              <w:t>71</w:t>
            </w:r>
            <w:r w:rsidR="00F95B00">
              <w:rPr>
                <w:noProof/>
                <w:webHidden/>
              </w:rPr>
              <w:fldChar w:fldCharType="end"/>
            </w:r>
          </w:hyperlink>
        </w:p>
        <w:p w14:paraId="7B35A741" w14:textId="0B053128"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83" w:history="1">
            <w:r w:rsidR="00F95B00" w:rsidRPr="000419B0">
              <w:rPr>
                <w:rStyle w:val="Hyperlink"/>
                <w:noProof/>
              </w:rPr>
              <w:t>4.3.1. Chức năng đăng ký</w:t>
            </w:r>
            <w:r w:rsidR="00F95B00">
              <w:rPr>
                <w:noProof/>
                <w:webHidden/>
              </w:rPr>
              <w:tab/>
            </w:r>
            <w:r w:rsidR="00F95B00">
              <w:rPr>
                <w:noProof/>
                <w:webHidden/>
              </w:rPr>
              <w:fldChar w:fldCharType="begin"/>
            </w:r>
            <w:r w:rsidR="00F95B00">
              <w:rPr>
                <w:noProof/>
                <w:webHidden/>
              </w:rPr>
              <w:instrText xml:space="preserve"> PAGEREF _Toc217198683 \h </w:instrText>
            </w:r>
            <w:r w:rsidR="00F95B00">
              <w:rPr>
                <w:noProof/>
                <w:webHidden/>
              </w:rPr>
            </w:r>
            <w:r w:rsidR="00F95B00">
              <w:rPr>
                <w:noProof/>
                <w:webHidden/>
              </w:rPr>
              <w:fldChar w:fldCharType="separate"/>
            </w:r>
            <w:r w:rsidR="00E77479">
              <w:rPr>
                <w:noProof/>
                <w:webHidden/>
              </w:rPr>
              <w:t>71</w:t>
            </w:r>
            <w:r w:rsidR="00F95B00">
              <w:rPr>
                <w:noProof/>
                <w:webHidden/>
              </w:rPr>
              <w:fldChar w:fldCharType="end"/>
            </w:r>
          </w:hyperlink>
        </w:p>
        <w:p w14:paraId="545E5855" w14:textId="0C08B2A0"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84" w:history="1">
            <w:r w:rsidR="00F95B00" w:rsidRPr="000419B0">
              <w:rPr>
                <w:rStyle w:val="Hyperlink"/>
                <w:noProof/>
              </w:rPr>
              <w:t>4.3.2. Chức năng đăng nhập</w:t>
            </w:r>
            <w:r w:rsidR="00F95B00">
              <w:rPr>
                <w:noProof/>
                <w:webHidden/>
              </w:rPr>
              <w:tab/>
            </w:r>
            <w:r w:rsidR="00F95B00">
              <w:rPr>
                <w:noProof/>
                <w:webHidden/>
              </w:rPr>
              <w:fldChar w:fldCharType="begin"/>
            </w:r>
            <w:r w:rsidR="00F95B00">
              <w:rPr>
                <w:noProof/>
                <w:webHidden/>
              </w:rPr>
              <w:instrText xml:space="preserve"> PAGEREF _Toc217198684 \h </w:instrText>
            </w:r>
            <w:r w:rsidR="00F95B00">
              <w:rPr>
                <w:noProof/>
                <w:webHidden/>
              </w:rPr>
            </w:r>
            <w:r w:rsidR="00F95B00">
              <w:rPr>
                <w:noProof/>
                <w:webHidden/>
              </w:rPr>
              <w:fldChar w:fldCharType="separate"/>
            </w:r>
            <w:r w:rsidR="00E77479">
              <w:rPr>
                <w:noProof/>
                <w:webHidden/>
              </w:rPr>
              <w:t>73</w:t>
            </w:r>
            <w:r w:rsidR="00F95B00">
              <w:rPr>
                <w:noProof/>
                <w:webHidden/>
              </w:rPr>
              <w:fldChar w:fldCharType="end"/>
            </w:r>
          </w:hyperlink>
        </w:p>
        <w:p w14:paraId="426F8820" w14:textId="679DE197"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85" w:history="1">
            <w:r w:rsidR="00F95B00" w:rsidRPr="000419B0">
              <w:rPr>
                <w:rStyle w:val="Hyperlink"/>
                <w:noProof/>
              </w:rPr>
              <w:t>4.3.3. Chức năng đăng xuất</w:t>
            </w:r>
            <w:r w:rsidR="00F95B00">
              <w:rPr>
                <w:noProof/>
                <w:webHidden/>
              </w:rPr>
              <w:tab/>
            </w:r>
            <w:r w:rsidR="00F95B00">
              <w:rPr>
                <w:noProof/>
                <w:webHidden/>
              </w:rPr>
              <w:fldChar w:fldCharType="begin"/>
            </w:r>
            <w:r w:rsidR="00F95B00">
              <w:rPr>
                <w:noProof/>
                <w:webHidden/>
              </w:rPr>
              <w:instrText xml:space="preserve"> PAGEREF _Toc217198685 \h </w:instrText>
            </w:r>
            <w:r w:rsidR="00F95B00">
              <w:rPr>
                <w:noProof/>
                <w:webHidden/>
              </w:rPr>
            </w:r>
            <w:r w:rsidR="00F95B00">
              <w:rPr>
                <w:noProof/>
                <w:webHidden/>
              </w:rPr>
              <w:fldChar w:fldCharType="separate"/>
            </w:r>
            <w:r w:rsidR="00E77479">
              <w:rPr>
                <w:noProof/>
                <w:webHidden/>
              </w:rPr>
              <w:t>74</w:t>
            </w:r>
            <w:r w:rsidR="00F95B00">
              <w:rPr>
                <w:noProof/>
                <w:webHidden/>
              </w:rPr>
              <w:fldChar w:fldCharType="end"/>
            </w:r>
          </w:hyperlink>
        </w:p>
        <w:p w14:paraId="4BC605E5" w14:textId="193E32AB"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86" w:history="1">
            <w:r w:rsidR="00F95B00" w:rsidRPr="000419B0">
              <w:rPr>
                <w:rStyle w:val="Hyperlink"/>
                <w:noProof/>
              </w:rPr>
              <w:t>4.3.4. Chức năng chấm công</w:t>
            </w:r>
            <w:r w:rsidR="00F95B00">
              <w:rPr>
                <w:noProof/>
                <w:webHidden/>
              </w:rPr>
              <w:tab/>
            </w:r>
            <w:r w:rsidR="00F95B00">
              <w:rPr>
                <w:noProof/>
                <w:webHidden/>
              </w:rPr>
              <w:fldChar w:fldCharType="begin"/>
            </w:r>
            <w:r w:rsidR="00F95B00">
              <w:rPr>
                <w:noProof/>
                <w:webHidden/>
              </w:rPr>
              <w:instrText xml:space="preserve"> PAGEREF _Toc217198686 \h </w:instrText>
            </w:r>
            <w:r w:rsidR="00F95B00">
              <w:rPr>
                <w:noProof/>
                <w:webHidden/>
              </w:rPr>
            </w:r>
            <w:r w:rsidR="00F95B00">
              <w:rPr>
                <w:noProof/>
                <w:webHidden/>
              </w:rPr>
              <w:fldChar w:fldCharType="separate"/>
            </w:r>
            <w:r w:rsidR="00E77479">
              <w:rPr>
                <w:noProof/>
                <w:webHidden/>
              </w:rPr>
              <w:t>74</w:t>
            </w:r>
            <w:r w:rsidR="00F95B00">
              <w:rPr>
                <w:noProof/>
                <w:webHidden/>
              </w:rPr>
              <w:fldChar w:fldCharType="end"/>
            </w:r>
          </w:hyperlink>
        </w:p>
        <w:p w14:paraId="06DD0CF8" w14:textId="44A4670D"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87" w:history="1">
            <w:r w:rsidR="00F95B00" w:rsidRPr="000419B0">
              <w:rPr>
                <w:rStyle w:val="Hyperlink"/>
                <w:noProof/>
              </w:rPr>
              <w:t>4.3.5. Chức năng yêu cầu làm thêm giờ</w:t>
            </w:r>
            <w:r w:rsidR="00F95B00">
              <w:rPr>
                <w:noProof/>
                <w:webHidden/>
              </w:rPr>
              <w:tab/>
            </w:r>
            <w:r w:rsidR="00F95B00">
              <w:rPr>
                <w:noProof/>
                <w:webHidden/>
              </w:rPr>
              <w:fldChar w:fldCharType="begin"/>
            </w:r>
            <w:r w:rsidR="00F95B00">
              <w:rPr>
                <w:noProof/>
                <w:webHidden/>
              </w:rPr>
              <w:instrText xml:space="preserve"> PAGEREF _Toc217198687 \h </w:instrText>
            </w:r>
            <w:r w:rsidR="00F95B00">
              <w:rPr>
                <w:noProof/>
                <w:webHidden/>
              </w:rPr>
            </w:r>
            <w:r w:rsidR="00F95B00">
              <w:rPr>
                <w:noProof/>
                <w:webHidden/>
              </w:rPr>
              <w:fldChar w:fldCharType="separate"/>
            </w:r>
            <w:r w:rsidR="00E77479">
              <w:rPr>
                <w:noProof/>
                <w:webHidden/>
              </w:rPr>
              <w:t>75</w:t>
            </w:r>
            <w:r w:rsidR="00F95B00">
              <w:rPr>
                <w:noProof/>
                <w:webHidden/>
              </w:rPr>
              <w:fldChar w:fldCharType="end"/>
            </w:r>
          </w:hyperlink>
        </w:p>
        <w:p w14:paraId="69473359" w14:textId="38F2A479"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88" w:history="1">
            <w:r w:rsidR="00F95B00" w:rsidRPr="000419B0">
              <w:rPr>
                <w:rStyle w:val="Hyperlink"/>
                <w:noProof/>
              </w:rPr>
              <w:t>4.3.6. Chức năng yêu cầu nghỉ phép</w:t>
            </w:r>
            <w:r w:rsidR="00F95B00">
              <w:rPr>
                <w:noProof/>
                <w:webHidden/>
              </w:rPr>
              <w:tab/>
            </w:r>
            <w:r w:rsidR="00F95B00">
              <w:rPr>
                <w:noProof/>
                <w:webHidden/>
              </w:rPr>
              <w:fldChar w:fldCharType="begin"/>
            </w:r>
            <w:r w:rsidR="00F95B00">
              <w:rPr>
                <w:noProof/>
                <w:webHidden/>
              </w:rPr>
              <w:instrText xml:space="preserve"> PAGEREF _Toc217198688 \h </w:instrText>
            </w:r>
            <w:r w:rsidR="00F95B00">
              <w:rPr>
                <w:noProof/>
                <w:webHidden/>
              </w:rPr>
            </w:r>
            <w:r w:rsidR="00F95B00">
              <w:rPr>
                <w:noProof/>
                <w:webHidden/>
              </w:rPr>
              <w:fldChar w:fldCharType="separate"/>
            </w:r>
            <w:r w:rsidR="00E77479">
              <w:rPr>
                <w:noProof/>
                <w:webHidden/>
              </w:rPr>
              <w:t>76</w:t>
            </w:r>
            <w:r w:rsidR="00F95B00">
              <w:rPr>
                <w:noProof/>
                <w:webHidden/>
              </w:rPr>
              <w:fldChar w:fldCharType="end"/>
            </w:r>
          </w:hyperlink>
        </w:p>
        <w:p w14:paraId="6B89D271" w14:textId="6A70F0A6"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89" w:history="1">
            <w:r w:rsidR="00F95B00" w:rsidRPr="000419B0">
              <w:rPr>
                <w:rStyle w:val="Hyperlink"/>
                <w:noProof/>
              </w:rPr>
              <w:t>4.3.7. Chức năng chấm công</w:t>
            </w:r>
            <w:r w:rsidR="00F95B00">
              <w:rPr>
                <w:noProof/>
                <w:webHidden/>
              </w:rPr>
              <w:tab/>
            </w:r>
            <w:r w:rsidR="00F95B00">
              <w:rPr>
                <w:noProof/>
                <w:webHidden/>
              </w:rPr>
              <w:fldChar w:fldCharType="begin"/>
            </w:r>
            <w:r w:rsidR="00F95B00">
              <w:rPr>
                <w:noProof/>
                <w:webHidden/>
              </w:rPr>
              <w:instrText xml:space="preserve"> PAGEREF _Toc217198689 \h </w:instrText>
            </w:r>
            <w:r w:rsidR="00F95B00">
              <w:rPr>
                <w:noProof/>
                <w:webHidden/>
              </w:rPr>
            </w:r>
            <w:r w:rsidR="00F95B00">
              <w:rPr>
                <w:noProof/>
                <w:webHidden/>
              </w:rPr>
              <w:fldChar w:fldCharType="separate"/>
            </w:r>
            <w:r w:rsidR="00E77479">
              <w:rPr>
                <w:noProof/>
                <w:webHidden/>
              </w:rPr>
              <w:t>77</w:t>
            </w:r>
            <w:r w:rsidR="00F95B00">
              <w:rPr>
                <w:noProof/>
                <w:webHidden/>
              </w:rPr>
              <w:fldChar w:fldCharType="end"/>
            </w:r>
          </w:hyperlink>
        </w:p>
        <w:p w14:paraId="215B3595" w14:textId="24CF8AF1"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0" w:history="1">
            <w:r w:rsidR="00F95B00" w:rsidRPr="000419B0">
              <w:rPr>
                <w:rStyle w:val="Hyperlink"/>
                <w:noProof/>
              </w:rPr>
              <w:t>4.3.8. Chức năng Xoá tài khoản</w:t>
            </w:r>
            <w:r w:rsidR="00F95B00">
              <w:rPr>
                <w:noProof/>
                <w:webHidden/>
              </w:rPr>
              <w:tab/>
            </w:r>
            <w:r w:rsidR="00F95B00">
              <w:rPr>
                <w:noProof/>
                <w:webHidden/>
              </w:rPr>
              <w:fldChar w:fldCharType="begin"/>
            </w:r>
            <w:r w:rsidR="00F95B00">
              <w:rPr>
                <w:noProof/>
                <w:webHidden/>
              </w:rPr>
              <w:instrText xml:space="preserve"> PAGEREF _Toc217198690 \h </w:instrText>
            </w:r>
            <w:r w:rsidR="00F95B00">
              <w:rPr>
                <w:noProof/>
                <w:webHidden/>
              </w:rPr>
            </w:r>
            <w:r w:rsidR="00F95B00">
              <w:rPr>
                <w:noProof/>
                <w:webHidden/>
              </w:rPr>
              <w:fldChar w:fldCharType="separate"/>
            </w:r>
            <w:r w:rsidR="00E77479">
              <w:rPr>
                <w:noProof/>
                <w:webHidden/>
              </w:rPr>
              <w:t>78</w:t>
            </w:r>
            <w:r w:rsidR="00F95B00">
              <w:rPr>
                <w:noProof/>
                <w:webHidden/>
              </w:rPr>
              <w:fldChar w:fldCharType="end"/>
            </w:r>
          </w:hyperlink>
        </w:p>
        <w:p w14:paraId="43236AC6" w14:textId="0F8E4156"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1" w:history="1">
            <w:r w:rsidR="00F95B00" w:rsidRPr="000419B0">
              <w:rPr>
                <w:rStyle w:val="Hyperlink"/>
                <w:noProof/>
              </w:rPr>
              <w:t>4.3.9. Chức năng đổi mật khẩu</w:t>
            </w:r>
            <w:r w:rsidR="00F95B00">
              <w:rPr>
                <w:noProof/>
                <w:webHidden/>
              </w:rPr>
              <w:tab/>
            </w:r>
            <w:r w:rsidR="00F95B00">
              <w:rPr>
                <w:noProof/>
                <w:webHidden/>
              </w:rPr>
              <w:fldChar w:fldCharType="begin"/>
            </w:r>
            <w:r w:rsidR="00F95B00">
              <w:rPr>
                <w:noProof/>
                <w:webHidden/>
              </w:rPr>
              <w:instrText xml:space="preserve"> PAGEREF _Toc217198691 \h </w:instrText>
            </w:r>
            <w:r w:rsidR="00F95B00">
              <w:rPr>
                <w:noProof/>
                <w:webHidden/>
              </w:rPr>
            </w:r>
            <w:r w:rsidR="00F95B00">
              <w:rPr>
                <w:noProof/>
                <w:webHidden/>
              </w:rPr>
              <w:fldChar w:fldCharType="separate"/>
            </w:r>
            <w:r w:rsidR="00E77479">
              <w:rPr>
                <w:noProof/>
                <w:webHidden/>
              </w:rPr>
              <w:t>79</w:t>
            </w:r>
            <w:r w:rsidR="00F95B00">
              <w:rPr>
                <w:noProof/>
                <w:webHidden/>
              </w:rPr>
              <w:fldChar w:fldCharType="end"/>
            </w:r>
          </w:hyperlink>
        </w:p>
        <w:p w14:paraId="40C3F902" w14:textId="6AAEF00F"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2" w:history="1">
            <w:r w:rsidR="00F95B00" w:rsidRPr="000419B0">
              <w:rPr>
                <w:rStyle w:val="Hyperlink"/>
                <w:noProof/>
              </w:rPr>
              <w:t>4.3.10. Chức năng xem tình trạng đơn yêu cầu làm thêm giờ và nghỉ phép</w:t>
            </w:r>
            <w:r w:rsidR="00F95B00">
              <w:rPr>
                <w:noProof/>
                <w:webHidden/>
              </w:rPr>
              <w:tab/>
            </w:r>
            <w:r w:rsidR="00F95B00">
              <w:rPr>
                <w:noProof/>
                <w:webHidden/>
              </w:rPr>
              <w:fldChar w:fldCharType="begin"/>
            </w:r>
            <w:r w:rsidR="00F95B00">
              <w:rPr>
                <w:noProof/>
                <w:webHidden/>
              </w:rPr>
              <w:instrText xml:space="preserve"> PAGEREF _Toc217198692 \h </w:instrText>
            </w:r>
            <w:r w:rsidR="00F95B00">
              <w:rPr>
                <w:noProof/>
                <w:webHidden/>
              </w:rPr>
            </w:r>
            <w:r w:rsidR="00F95B00">
              <w:rPr>
                <w:noProof/>
                <w:webHidden/>
              </w:rPr>
              <w:fldChar w:fldCharType="separate"/>
            </w:r>
            <w:r w:rsidR="00E77479">
              <w:rPr>
                <w:noProof/>
                <w:webHidden/>
              </w:rPr>
              <w:t>80</w:t>
            </w:r>
            <w:r w:rsidR="00F95B00">
              <w:rPr>
                <w:noProof/>
                <w:webHidden/>
              </w:rPr>
              <w:fldChar w:fldCharType="end"/>
            </w:r>
          </w:hyperlink>
        </w:p>
        <w:p w14:paraId="39349BB7" w14:textId="17317D6C"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3" w:history="1">
            <w:r w:rsidR="00F95B00" w:rsidRPr="000419B0">
              <w:rPr>
                <w:rStyle w:val="Hyperlink"/>
                <w:noProof/>
              </w:rPr>
              <w:t>4.3.11. Chức năng đổi phương thức chấm công và ca làm mặc định</w:t>
            </w:r>
            <w:r w:rsidR="00F95B00">
              <w:rPr>
                <w:noProof/>
                <w:webHidden/>
              </w:rPr>
              <w:tab/>
            </w:r>
            <w:r w:rsidR="00F95B00">
              <w:rPr>
                <w:noProof/>
                <w:webHidden/>
              </w:rPr>
              <w:fldChar w:fldCharType="begin"/>
            </w:r>
            <w:r w:rsidR="00F95B00">
              <w:rPr>
                <w:noProof/>
                <w:webHidden/>
              </w:rPr>
              <w:instrText xml:space="preserve"> PAGEREF _Toc217198693 \h </w:instrText>
            </w:r>
            <w:r w:rsidR="00F95B00">
              <w:rPr>
                <w:noProof/>
                <w:webHidden/>
              </w:rPr>
            </w:r>
            <w:r w:rsidR="00F95B00">
              <w:rPr>
                <w:noProof/>
                <w:webHidden/>
              </w:rPr>
              <w:fldChar w:fldCharType="separate"/>
            </w:r>
            <w:r w:rsidR="00E77479">
              <w:rPr>
                <w:noProof/>
                <w:webHidden/>
              </w:rPr>
              <w:t>81</w:t>
            </w:r>
            <w:r w:rsidR="00F95B00">
              <w:rPr>
                <w:noProof/>
                <w:webHidden/>
              </w:rPr>
              <w:fldChar w:fldCharType="end"/>
            </w:r>
          </w:hyperlink>
        </w:p>
        <w:p w14:paraId="32469B17" w14:textId="646348EC"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4" w:history="1">
            <w:r w:rsidR="00F95B00" w:rsidRPr="000419B0">
              <w:rPr>
                <w:rStyle w:val="Hyperlink"/>
                <w:noProof/>
              </w:rPr>
              <w:t>4.3.12. Chức năng xoá tài khoản</w:t>
            </w:r>
            <w:r w:rsidR="00F95B00">
              <w:rPr>
                <w:noProof/>
                <w:webHidden/>
              </w:rPr>
              <w:tab/>
            </w:r>
            <w:r w:rsidR="00F95B00">
              <w:rPr>
                <w:noProof/>
                <w:webHidden/>
              </w:rPr>
              <w:fldChar w:fldCharType="begin"/>
            </w:r>
            <w:r w:rsidR="00F95B00">
              <w:rPr>
                <w:noProof/>
                <w:webHidden/>
              </w:rPr>
              <w:instrText xml:space="preserve"> PAGEREF _Toc217198694 \h </w:instrText>
            </w:r>
            <w:r w:rsidR="00F95B00">
              <w:rPr>
                <w:noProof/>
                <w:webHidden/>
              </w:rPr>
            </w:r>
            <w:r w:rsidR="00F95B00">
              <w:rPr>
                <w:noProof/>
                <w:webHidden/>
              </w:rPr>
              <w:fldChar w:fldCharType="separate"/>
            </w:r>
            <w:r w:rsidR="00E77479">
              <w:rPr>
                <w:noProof/>
                <w:webHidden/>
              </w:rPr>
              <w:t>81</w:t>
            </w:r>
            <w:r w:rsidR="00F95B00">
              <w:rPr>
                <w:noProof/>
                <w:webHidden/>
              </w:rPr>
              <w:fldChar w:fldCharType="end"/>
            </w:r>
          </w:hyperlink>
        </w:p>
        <w:p w14:paraId="59B89280" w14:textId="1ABE0DF5"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5" w:history="1">
            <w:r w:rsidR="00F95B00" w:rsidRPr="000419B0">
              <w:rPr>
                <w:rStyle w:val="Hyperlink"/>
                <w:noProof/>
              </w:rPr>
              <w:t>4.3.13. Chức năng quản lý chấm công của quản lý</w:t>
            </w:r>
            <w:r w:rsidR="00F95B00">
              <w:rPr>
                <w:noProof/>
                <w:webHidden/>
              </w:rPr>
              <w:tab/>
            </w:r>
            <w:r w:rsidR="00F95B00">
              <w:rPr>
                <w:noProof/>
                <w:webHidden/>
              </w:rPr>
              <w:fldChar w:fldCharType="begin"/>
            </w:r>
            <w:r w:rsidR="00F95B00">
              <w:rPr>
                <w:noProof/>
                <w:webHidden/>
              </w:rPr>
              <w:instrText xml:space="preserve"> PAGEREF _Toc217198695 \h </w:instrText>
            </w:r>
            <w:r w:rsidR="00F95B00">
              <w:rPr>
                <w:noProof/>
                <w:webHidden/>
              </w:rPr>
            </w:r>
            <w:r w:rsidR="00F95B00">
              <w:rPr>
                <w:noProof/>
                <w:webHidden/>
              </w:rPr>
              <w:fldChar w:fldCharType="separate"/>
            </w:r>
            <w:r w:rsidR="00E77479">
              <w:rPr>
                <w:noProof/>
                <w:webHidden/>
              </w:rPr>
              <w:t>82</w:t>
            </w:r>
            <w:r w:rsidR="00F95B00">
              <w:rPr>
                <w:noProof/>
                <w:webHidden/>
              </w:rPr>
              <w:fldChar w:fldCharType="end"/>
            </w:r>
          </w:hyperlink>
        </w:p>
        <w:p w14:paraId="18D92DD7" w14:textId="737E6A95"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6" w:history="1">
            <w:r w:rsidR="00F95B00" w:rsidRPr="000419B0">
              <w:rPr>
                <w:rStyle w:val="Hyperlink"/>
                <w:noProof/>
              </w:rPr>
              <w:t>4.3.14. Chức năng thống kê</w:t>
            </w:r>
            <w:r w:rsidR="00F95B00">
              <w:rPr>
                <w:noProof/>
                <w:webHidden/>
              </w:rPr>
              <w:tab/>
            </w:r>
            <w:r w:rsidR="00F95B00">
              <w:rPr>
                <w:noProof/>
                <w:webHidden/>
              </w:rPr>
              <w:fldChar w:fldCharType="begin"/>
            </w:r>
            <w:r w:rsidR="00F95B00">
              <w:rPr>
                <w:noProof/>
                <w:webHidden/>
              </w:rPr>
              <w:instrText xml:space="preserve"> PAGEREF _Toc217198696 \h </w:instrText>
            </w:r>
            <w:r w:rsidR="00F95B00">
              <w:rPr>
                <w:noProof/>
                <w:webHidden/>
              </w:rPr>
            </w:r>
            <w:r w:rsidR="00F95B00">
              <w:rPr>
                <w:noProof/>
                <w:webHidden/>
              </w:rPr>
              <w:fldChar w:fldCharType="separate"/>
            </w:r>
            <w:r w:rsidR="00E77479">
              <w:rPr>
                <w:noProof/>
                <w:webHidden/>
              </w:rPr>
              <w:t>83</w:t>
            </w:r>
            <w:r w:rsidR="00F95B00">
              <w:rPr>
                <w:noProof/>
                <w:webHidden/>
              </w:rPr>
              <w:fldChar w:fldCharType="end"/>
            </w:r>
          </w:hyperlink>
        </w:p>
        <w:p w14:paraId="5EC055D0" w14:textId="607C212D"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7" w:history="1">
            <w:r w:rsidR="00F95B00" w:rsidRPr="000419B0">
              <w:rPr>
                <w:rStyle w:val="Hyperlink"/>
                <w:noProof/>
              </w:rPr>
              <w:t>4.3.15. Chức năng phê duyệt yêu cầu nhân viên</w:t>
            </w:r>
            <w:r w:rsidR="00F95B00">
              <w:rPr>
                <w:noProof/>
                <w:webHidden/>
              </w:rPr>
              <w:tab/>
            </w:r>
            <w:r w:rsidR="00F95B00">
              <w:rPr>
                <w:noProof/>
                <w:webHidden/>
              </w:rPr>
              <w:fldChar w:fldCharType="begin"/>
            </w:r>
            <w:r w:rsidR="00F95B00">
              <w:rPr>
                <w:noProof/>
                <w:webHidden/>
              </w:rPr>
              <w:instrText xml:space="preserve"> PAGEREF _Toc217198697 \h </w:instrText>
            </w:r>
            <w:r w:rsidR="00F95B00">
              <w:rPr>
                <w:noProof/>
                <w:webHidden/>
              </w:rPr>
            </w:r>
            <w:r w:rsidR="00F95B00">
              <w:rPr>
                <w:noProof/>
                <w:webHidden/>
              </w:rPr>
              <w:fldChar w:fldCharType="separate"/>
            </w:r>
            <w:r w:rsidR="00E77479">
              <w:rPr>
                <w:noProof/>
                <w:webHidden/>
              </w:rPr>
              <w:t>84</w:t>
            </w:r>
            <w:r w:rsidR="00F95B00">
              <w:rPr>
                <w:noProof/>
                <w:webHidden/>
              </w:rPr>
              <w:fldChar w:fldCharType="end"/>
            </w:r>
          </w:hyperlink>
        </w:p>
        <w:p w14:paraId="13A8FC0F" w14:textId="790AD767"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8" w:history="1">
            <w:r w:rsidR="00F95B00" w:rsidRPr="000419B0">
              <w:rPr>
                <w:rStyle w:val="Hyperlink"/>
                <w:noProof/>
              </w:rPr>
              <w:t>4.3.16. Chức năng quản lý ca và thêm ca làm việc</w:t>
            </w:r>
            <w:r w:rsidR="00F95B00">
              <w:rPr>
                <w:noProof/>
                <w:webHidden/>
              </w:rPr>
              <w:tab/>
            </w:r>
            <w:r w:rsidR="00F95B00">
              <w:rPr>
                <w:noProof/>
                <w:webHidden/>
              </w:rPr>
              <w:fldChar w:fldCharType="begin"/>
            </w:r>
            <w:r w:rsidR="00F95B00">
              <w:rPr>
                <w:noProof/>
                <w:webHidden/>
              </w:rPr>
              <w:instrText xml:space="preserve"> PAGEREF _Toc217198698 \h </w:instrText>
            </w:r>
            <w:r w:rsidR="00F95B00">
              <w:rPr>
                <w:noProof/>
                <w:webHidden/>
              </w:rPr>
            </w:r>
            <w:r w:rsidR="00F95B00">
              <w:rPr>
                <w:noProof/>
                <w:webHidden/>
              </w:rPr>
              <w:fldChar w:fldCharType="separate"/>
            </w:r>
            <w:r w:rsidR="00E77479">
              <w:rPr>
                <w:noProof/>
                <w:webHidden/>
              </w:rPr>
              <w:t>86</w:t>
            </w:r>
            <w:r w:rsidR="00F95B00">
              <w:rPr>
                <w:noProof/>
                <w:webHidden/>
              </w:rPr>
              <w:fldChar w:fldCharType="end"/>
            </w:r>
          </w:hyperlink>
        </w:p>
        <w:p w14:paraId="54DA89B7" w14:textId="1E0600A1"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699" w:history="1">
            <w:r w:rsidR="00F95B00" w:rsidRPr="000419B0">
              <w:rPr>
                <w:rStyle w:val="Hyperlink"/>
                <w:noProof/>
              </w:rPr>
              <w:t>4.3.17. Màn hình hiển thị thông tin công ty</w:t>
            </w:r>
            <w:r w:rsidR="00F95B00">
              <w:rPr>
                <w:noProof/>
                <w:webHidden/>
              </w:rPr>
              <w:tab/>
            </w:r>
            <w:r w:rsidR="00F95B00">
              <w:rPr>
                <w:noProof/>
                <w:webHidden/>
              </w:rPr>
              <w:fldChar w:fldCharType="begin"/>
            </w:r>
            <w:r w:rsidR="00F95B00">
              <w:rPr>
                <w:noProof/>
                <w:webHidden/>
              </w:rPr>
              <w:instrText xml:space="preserve"> PAGEREF _Toc217198699 \h </w:instrText>
            </w:r>
            <w:r w:rsidR="00F95B00">
              <w:rPr>
                <w:noProof/>
                <w:webHidden/>
              </w:rPr>
            </w:r>
            <w:r w:rsidR="00F95B00">
              <w:rPr>
                <w:noProof/>
                <w:webHidden/>
              </w:rPr>
              <w:fldChar w:fldCharType="separate"/>
            </w:r>
            <w:r w:rsidR="00E77479">
              <w:rPr>
                <w:noProof/>
                <w:webHidden/>
              </w:rPr>
              <w:t>87</w:t>
            </w:r>
            <w:r w:rsidR="00F95B00">
              <w:rPr>
                <w:noProof/>
                <w:webHidden/>
              </w:rPr>
              <w:fldChar w:fldCharType="end"/>
            </w:r>
          </w:hyperlink>
        </w:p>
        <w:p w14:paraId="5EE20925" w14:textId="5CB5E2AA" w:rsidR="00F95B00" w:rsidRDefault="00415889">
          <w:pPr>
            <w:pStyle w:val="TOC3"/>
            <w:tabs>
              <w:tab w:val="right" w:leader="dot" w:pos="9345"/>
            </w:tabs>
            <w:rPr>
              <w:rFonts w:asciiTheme="minorHAnsi" w:eastAsiaTheme="minorEastAsia" w:hAnsiTheme="minorHAnsi" w:cstheme="minorBidi"/>
              <w:noProof/>
              <w:sz w:val="22"/>
              <w:szCs w:val="22"/>
              <w:lang w:val="en-US" w:eastAsia="ko-KR"/>
            </w:rPr>
          </w:pPr>
          <w:hyperlink w:anchor="_Toc217198700" w:history="1">
            <w:r w:rsidR="00F95B00" w:rsidRPr="000419B0">
              <w:rPr>
                <w:rStyle w:val="Hyperlink"/>
                <w:noProof/>
              </w:rPr>
              <w:t>4.3.18. Chức năng cài đặt phương thức chấm công (check-in)</w:t>
            </w:r>
            <w:r w:rsidR="00F95B00">
              <w:rPr>
                <w:noProof/>
                <w:webHidden/>
              </w:rPr>
              <w:tab/>
            </w:r>
            <w:r w:rsidR="00F95B00">
              <w:rPr>
                <w:noProof/>
                <w:webHidden/>
              </w:rPr>
              <w:fldChar w:fldCharType="begin"/>
            </w:r>
            <w:r w:rsidR="00F95B00">
              <w:rPr>
                <w:noProof/>
                <w:webHidden/>
              </w:rPr>
              <w:instrText xml:space="preserve"> PAGEREF _Toc217198700 \h </w:instrText>
            </w:r>
            <w:r w:rsidR="00F95B00">
              <w:rPr>
                <w:noProof/>
                <w:webHidden/>
              </w:rPr>
            </w:r>
            <w:r w:rsidR="00F95B00">
              <w:rPr>
                <w:noProof/>
                <w:webHidden/>
              </w:rPr>
              <w:fldChar w:fldCharType="separate"/>
            </w:r>
            <w:r w:rsidR="00E77479">
              <w:rPr>
                <w:noProof/>
                <w:webHidden/>
              </w:rPr>
              <w:t>88</w:t>
            </w:r>
            <w:r w:rsidR="00F95B00">
              <w:rPr>
                <w:noProof/>
                <w:webHidden/>
              </w:rPr>
              <w:fldChar w:fldCharType="end"/>
            </w:r>
          </w:hyperlink>
        </w:p>
        <w:p w14:paraId="2085BE37" w14:textId="686E4914" w:rsidR="00F95B00" w:rsidRDefault="00415889">
          <w:pPr>
            <w:pStyle w:val="TOC1"/>
            <w:tabs>
              <w:tab w:val="right" w:leader="dot" w:pos="9345"/>
            </w:tabs>
            <w:rPr>
              <w:rFonts w:asciiTheme="minorHAnsi" w:eastAsiaTheme="minorEastAsia" w:hAnsiTheme="minorHAnsi" w:cstheme="minorBidi"/>
              <w:b w:val="0"/>
              <w:noProof/>
              <w:sz w:val="22"/>
              <w:szCs w:val="22"/>
              <w:lang w:val="en-US" w:eastAsia="ko-KR"/>
            </w:rPr>
          </w:pPr>
          <w:hyperlink w:anchor="_Toc217198701" w:history="1">
            <w:r w:rsidR="00F95B00" w:rsidRPr="000419B0">
              <w:rPr>
                <w:rStyle w:val="Hyperlink"/>
                <w:noProof/>
                <w:lang w:val="vi-VN"/>
              </w:rPr>
              <w:t>KẾT LUẬN</w:t>
            </w:r>
            <w:r w:rsidR="00F95B00">
              <w:rPr>
                <w:noProof/>
                <w:webHidden/>
              </w:rPr>
              <w:tab/>
            </w:r>
            <w:r w:rsidR="00F95B00">
              <w:rPr>
                <w:noProof/>
                <w:webHidden/>
              </w:rPr>
              <w:fldChar w:fldCharType="begin"/>
            </w:r>
            <w:r w:rsidR="00F95B00">
              <w:rPr>
                <w:noProof/>
                <w:webHidden/>
              </w:rPr>
              <w:instrText xml:space="preserve"> PAGEREF _Toc217198701 \h </w:instrText>
            </w:r>
            <w:r w:rsidR="00F95B00">
              <w:rPr>
                <w:noProof/>
                <w:webHidden/>
              </w:rPr>
            </w:r>
            <w:r w:rsidR="00F95B00">
              <w:rPr>
                <w:noProof/>
                <w:webHidden/>
              </w:rPr>
              <w:fldChar w:fldCharType="separate"/>
            </w:r>
            <w:r w:rsidR="00E77479">
              <w:rPr>
                <w:noProof/>
                <w:webHidden/>
              </w:rPr>
              <w:t>89</w:t>
            </w:r>
            <w:r w:rsidR="00F95B00">
              <w:rPr>
                <w:noProof/>
                <w:webHidden/>
              </w:rPr>
              <w:fldChar w:fldCharType="end"/>
            </w:r>
          </w:hyperlink>
        </w:p>
        <w:p w14:paraId="45DEFB6D" w14:textId="57628C5A"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702" w:history="1">
            <w:r w:rsidR="00F95B00" w:rsidRPr="000419B0">
              <w:rPr>
                <w:rStyle w:val="Hyperlink"/>
                <w:noProof/>
                <w:lang w:val="vi-VN"/>
              </w:rPr>
              <w:t>1. Kết quả đạt được</w:t>
            </w:r>
            <w:r w:rsidR="00F95B00">
              <w:rPr>
                <w:noProof/>
                <w:webHidden/>
              </w:rPr>
              <w:tab/>
            </w:r>
            <w:r w:rsidR="00F95B00">
              <w:rPr>
                <w:noProof/>
                <w:webHidden/>
              </w:rPr>
              <w:fldChar w:fldCharType="begin"/>
            </w:r>
            <w:r w:rsidR="00F95B00">
              <w:rPr>
                <w:noProof/>
                <w:webHidden/>
              </w:rPr>
              <w:instrText xml:space="preserve"> PAGEREF _Toc217198702 \h </w:instrText>
            </w:r>
            <w:r w:rsidR="00F95B00">
              <w:rPr>
                <w:noProof/>
                <w:webHidden/>
              </w:rPr>
            </w:r>
            <w:r w:rsidR="00F95B00">
              <w:rPr>
                <w:noProof/>
                <w:webHidden/>
              </w:rPr>
              <w:fldChar w:fldCharType="separate"/>
            </w:r>
            <w:r w:rsidR="00E77479">
              <w:rPr>
                <w:noProof/>
                <w:webHidden/>
              </w:rPr>
              <w:t>89</w:t>
            </w:r>
            <w:r w:rsidR="00F95B00">
              <w:rPr>
                <w:noProof/>
                <w:webHidden/>
              </w:rPr>
              <w:fldChar w:fldCharType="end"/>
            </w:r>
          </w:hyperlink>
        </w:p>
        <w:p w14:paraId="16606E53" w14:textId="6047CCBC"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703" w:history="1">
            <w:r w:rsidR="00F95B00" w:rsidRPr="000419B0">
              <w:rPr>
                <w:rStyle w:val="Hyperlink"/>
                <w:noProof/>
                <w:lang w:val="vi-VN"/>
              </w:rPr>
              <w:t>2. Những hạn chế</w:t>
            </w:r>
            <w:r w:rsidR="00F95B00">
              <w:rPr>
                <w:noProof/>
                <w:webHidden/>
              </w:rPr>
              <w:tab/>
            </w:r>
            <w:r w:rsidR="00F95B00">
              <w:rPr>
                <w:noProof/>
                <w:webHidden/>
              </w:rPr>
              <w:fldChar w:fldCharType="begin"/>
            </w:r>
            <w:r w:rsidR="00F95B00">
              <w:rPr>
                <w:noProof/>
                <w:webHidden/>
              </w:rPr>
              <w:instrText xml:space="preserve"> PAGEREF _Toc217198703 \h </w:instrText>
            </w:r>
            <w:r w:rsidR="00F95B00">
              <w:rPr>
                <w:noProof/>
                <w:webHidden/>
              </w:rPr>
            </w:r>
            <w:r w:rsidR="00F95B00">
              <w:rPr>
                <w:noProof/>
                <w:webHidden/>
              </w:rPr>
              <w:fldChar w:fldCharType="separate"/>
            </w:r>
            <w:r w:rsidR="00E77479">
              <w:rPr>
                <w:noProof/>
                <w:webHidden/>
              </w:rPr>
              <w:t>89</w:t>
            </w:r>
            <w:r w:rsidR="00F95B00">
              <w:rPr>
                <w:noProof/>
                <w:webHidden/>
              </w:rPr>
              <w:fldChar w:fldCharType="end"/>
            </w:r>
          </w:hyperlink>
        </w:p>
        <w:p w14:paraId="0C7524F2" w14:textId="5A30DEB7" w:rsidR="00F95B00" w:rsidRDefault="00415889">
          <w:pPr>
            <w:pStyle w:val="TOC2"/>
            <w:tabs>
              <w:tab w:val="right" w:leader="dot" w:pos="9345"/>
            </w:tabs>
            <w:rPr>
              <w:rFonts w:asciiTheme="minorHAnsi" w:eastAsiaTheme="minorEastAsia" w:hAnsiTheme="minorHAnsi" w:cstheme="minorBidi"/>
              <w:noProof/>
              <w:sz w:val="22"/>
              <w:szCs w:val="22"/>
              <w:lang w:val="en-US" w:eastAsia="ko-KR"/>
            </w:rPr>
          </w:pPr>
          <w:hyperlink w:anchor="_Toc217198704" w:history="1">
            <w:r w:rsidR="00F95B00" w:rsidRPr="000419B0">
              <w:rPr>
                <w:rStyle w:val="Hyperlink"/>
                <w:noProof/>
                <w:lang w:val="vi-VN"/>
              </w:rPr>
              <w:t>3. Hướng phát triển dự án</w:t>
            </w:r>
            <w:r w:rsidR="00F95B00">
              <w:rPr>
                <w:noProof/>
                <w:webHidden/>
              </w:rPr>
              <w:tab/>
            </w:r>
            <w:r w:rsidR="00F95B00">
              <w:rPr>
                <w:noProof/>
                <w:webHidden/>
              </w:rPr>
              <w:fldChar w:fldCharType="begin"/>
            </w:r>
            <w:r w:rsidR="00F95B00">
              <w:rPr>
                <w:noProof/>
                <w:webHidden/>
              </w:rPr>
              <w:instrText xml:space="preserve"> PAGEREF _Toc217198704 \h </w:instrText>
            </w:r>
            <w:r w:rsidR="00F95B00">
              <w:rPr>
                <w:noProof/>
                <w:webHidden/>
              </w:rPr>
            </w:r>
            <w:r w:rsidR="00F95B00">
              <w:rPr>
                <w:noProof/>
                <w:webHidden/>
              </w:rPr>
              <w:fldChar w:fldCharType="separate"/>
            </w:r>
            <w:r w:rsidR="00E77479">
              <w:rPr>
                <w:noProof/>
                <w:webHidden/>
              </w:rPr>
              <w:t>89</w:t>
            </w:r>
            <w:r w:rsidR="00F95B00">
              <w:rPr>
                <w:noProof/>
                <w:webHidden/>
              </w:rPr>
              <w:fldChar w:fldCharType="end"/>
            </w:r>
          </w:hyperlink>
        </w:p>
        <w:p w14:paraId="4962D99D" w14:textId="2544E059" w:rsidR="009A4042" w:rsidRDefault="00F95B00">
          <w:r>
            <w:rPr>
              <w:b/>
            </w:rPr>
            <w:fldChar w:fldCharType="end"/>
          </w:r>
        </w:p>
      </w:sdtContent>
    </w:sdt>
    <w:p w14:paraId="24DBB982" w14:textId="77777777" w:rsidR="00744901" w:rsidRDefault="00744901">
      <w:pPr>
        <w:tabs>
          <w:tab w:val="left" w:pos="2835"/>
          <w:tab w:val="left" w:pos="6096"/>
        </w:tabs>
        <w:spacing w:before="0" w:after="360"/>
        <w:jc w:val="center"/>
        <w:rPr>
          <w:b/>
          <w:bCs/>
          <w:sz w:val="28"/>
          <w:szCs w:val="28"/>
        </w:rPr>
      </w:pPr>
    </w:p>
    <w:p w14:paraId="1C6870D1" w14:textId="77777777" w:rsidR="00744901" w:rsidRDefault="00744901">
      <w:pPr>
        <w:tabs>
          <w:tab w:val="left" w:pos="2835"/>
          <w:tab w:val="left" w:pos="6096"/>
        </w:tabs>
        <w:spacing w:before="0" w:after="360"/>
        <w:jc w:val="center"/>
        <w:rPr>
          <w:b/>
          <w:bCs/>
          <w:sz w:val="28"/>
          <w:szCs w:val="28"/>
        </w:rPr>
      </w:pPr>
    </w:p>
    <w:p w14:paraId="6DBCCB6E" w14:textId="77777777" w:rsidR="00744901" w:rsidRDefault="00744901">
      <w:pPr>
        <w:tabs>
          <w:tab w:val="left" w:pos="2835"/>
          <w:tab w:val="left" w:pos="6096"/>
        </w:tabs>
        <w:spacing w:before="0" w:after="360"/>
        <w:jc w:val="center"/>
        <w:rPr>
          <w:b/>
          <w:bCs/>
          <w:sz w:val="28"/>
          <w:szCs w:val="28"/>
        </w:rPr>
      </w:pPr>
    </w:p>
    <w:p w14:paraId="0A1E5A4E" w14:textId="77777777" w:rsidR="00744901" w:rsidRPr="009A4042" w:rsidRDefault="00744901" w:rsidP="009A4042">
      <w:pPr>
        <w:tabs>
          <w:tab w:val="left" w:pos="2835"/>
          <w:tab w:val="left" w:pos="6096"/>
        </w:tabs>
        <w:spacing w:before="0" w:after="360"/>
        <w:rPr>
          <w:b/>
          <w:bCs/>
          <w:sz w:val="28"/>
          <w:szCs w:val="28"/>
          <w:lang w:val="vi-VN"/>
        </w:rPr>
      </w:pPr>
    </w:p>
    <w:p w14:paraId="497B0F25" w14:textId="262DF474" w:rsidR="00744901" w:rsidRDefault="00254ED8">
      <w:pPr>
        <w:tabs>
          <w:tab w:val="left" w:pos="2835"/>
          <w:tab w:val="left" w:pos="6096"/>
        </w:tabs>
        <w:spacing w:before="0" w:after="360"/>
        <w:jc w:val="center"/>
        <w:rPr>
          <w:b/>
          <w:bCs/>
          <w:sz w:val="28"/>
          <w:szCs w:val="28"/>
        </w:rPr>
      </w:pPr>
      <w:r>
        <w:rPr>
          <w:b/>
          <w:bCs/>
          <w:sz w:val="28"/>
          <w:szCs w:val="28"/>
        </w:rPr>
        <w:t>DANH MỤC HÌNH ẢNH</w:t>
      </w:r>
    </w:p>
    <w:p w14:paraId="2F97CAA7" w14:textId="41F3E904" w:rsidR="00F95B00" w:rsidRDefault="00F95B00">
      <w:pPr>
        <w:pStyle w:val="TableofFigures"/>
        <w:tabs>
          <w:tab w:val="right" w:leader="dot" w:pos="9345"/>
        </w:tabs>
        <w:rPr>
          <w:rFonts w:asciiTheme="minorHAnsi" w:eastAsiaTheme="minorEastAsia" w:hAnsiTheme="minorHAnsi" w:cstheme="minorBidi"/>
          <w:noProof/>
          <w:sz w:val="22"/>
          <w:szCs w:val="22"/>
          <w:lang w:val="en-US" w:eastAsia="ko-KR"/>
        </w:rPr>
      </w:pPr>
      <w:r>
        <w:rPr>
          <w:b/>
          <w:bCs/>
          <w:sz w:val="28"/>
          <w:szCs w:val="28"/>
        </w:rPr>
        <w:fldChar w:fldCharType="begin"/>
      </w:r>
      <w:r>
        <w:rPr>
          <w:b/>
          <w:bCs/>
          <w:sz w:val="28"/>
          <w:szCs w:val="28"/>
        </w:rPr>
        <w:instrText xml:space="preserve"> TOC \h \z \c "Hình" </w:instrText>
      </w:r>
      <w:r>
        <w:rPr>
          <w:b/>
          <w:bCs/>
          <w:sz w:val="28"/>
          <w:szCs w:val="28"/>
        </w:rPr>
        <w:fldChar w:fldCharType="separate"/>
      </w:r>
      <w:hyperlink w:anchor="_Toc217198705" w:history="1">
        <w:r w:rsidRPr="004969B3">
          <w:rPr>
            <w:rStyle w:val="Hyperlink"/>
            <w:noProof/>
          </w:rPr>
          <w:t>Hình 2.1. Sơ đồ kiến trúc hệ thống</w:t>
        </w:r>
        <w:r>
          <w:rPr>
            <w:noProof/>
            <w:webHidden/>
          </w:rPr>
          <w:tab/>
        </w:r>
        <w:r>
          <w:rPr>
            <w:noProof/>
            <w:webHidden/>
          </w:rPr>
          <w:fldChar w:fldCharType="begin"/>
        </w:r>
        <w:r>
          <w:rPr>
            <w:noProof/>
            <w:webHidden/>
          </w:rPr>
          <w:instrText xml:space="preserve"> PAGEREF _Toc217198705 \h </w:instrText>
        </w:r>
        <w:r>
          <w:rPr>
            <w:noProof/>
            <w:webHidden/>
          </w:rPr>
        </w:r>
        <w:r>
          <w:rPr>
            <w:noProof/>
            <w:webHidden/>
          </w:rPr>
          <w:fldChar w:fldCharType="separate"/>
        </w:r>
        <w:r w:rsidR="00E77479">
          <w:rPr>
            <w:noProof/>
            <w:webHidden/>
          </w:rPr>
          <w:t>14</w:t>
        </w:r>
        <w:r>
          <w:rPr>
            <w:noProof/>
            <w:webHidden/>
          </w:rPr>
          <w:fldChar w:fldCharType="end"/>
        </w:r>
      </w:hyperlink>
    </w:p>
    <w:p w14:paraId="6D464594" w14:textId="5A50185B"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06" w:history="1">
        <w:r w:rsidR="00F95B00" w:rsidRPr="004969B3">
          <w:rPr>
            <w:rStyle w:val="Hyperlink"/>
            <w:noProof/>
          </w:rPr>
          <w:t>Hình 2.2. Quy trình hoạt động của nhân viên</w:t>
        </w:r>
        <w:r w:rsidR="00F95B00">
          <w:rPr>
            <w:noProof/>
            <w:webHidden/>
          </w:rPr>
          <w:tab/>
        </w:r>
        <w:r w:rsidR="00F95B00">
          <w:rPr>
            <w:noProof/>
            <w:webHidden/>
          </w:rPr>
          <w:fldChar w:fldCharType="begin"/>
        </w:r>
        <w:r w:rsidR="00F95B00">
          <w:rPr>
            <w:noProof/>
            <w:webHidden/>
          </w:rPr>
          <w:instrText xml:space="preserve"> PAGEREF _Toc217198706 \h </w:instrText>
        </w:r>
        <w:r w:rsidR="00F95B00">
          <w:rPr>
            <w:noProof/>
            <w:webHidden/>
          </w:rPr>
        </w:r>
        <w:r w:rsidR="00F95B00">
          <w:rPr>
            <w:noProof/>
            <w:webHidden/>
          </w:rPr>
          <w:fldChar w:fldCharType="separate"/>
        </w:r>
        <w:r w:rsidR="00E77479">
          <w:rPr>
            <w:noProof/>
            <w:webHidden/>
          </w:rPr>
          <w:t>15</w:t>
        </w:r>
        <w:r w:rsidR="00F95B00">
          <w:rPr>
            <w:noProof/>
            <w:webHidden/>
          </w:rPr>
          <w:fldChar w:fldCharType="end"/>
        </w:r>
      </w:hyperlink>
    </w:p>
    <w:p w14:paraId="3BE82199" w14:textId="15604662"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07" w:history="1">
        <w:r w:rsidR="00F95B00" w:rsidRPr="004969B3">
          <w:rPr>
            <w:rStyle w:val="Hyperlink"/>
            <w:noProof/>
          </w:rPr>
          <w:t>Hình 2.3. Sơ đồ hoạt động của quản lý</w:t>
        </w:r>
        <w:r w:rsidR="00F95B00">
          <w:rPr>
            <w:noProof/>
            <w:webHidden/>
          </w:rPr>
          <w:tab/>
        </w:r>
        <w:r w:rsidR="00F95B00">
          <w:rPr>
            <w:noProof/>
            <w:webHidden/>
          </w:rPr>
          <w:fldChar w:fldCharType="begin"/>
        </w:r>
        <w:r w:rsidR="00F95B00">
          <w:rPr>
            <w:noProof/>
            <w:webHidden/>
          </w:rPr>
          <w:instrText xml:space="preserve"> PAGEREF _Toc217198707 \h </w:instrText>
        </w:r>
        <w:r w:rsidR="00F95B00">
          <w:rPr>
            <w:noProof/>
            <w:webHidden/>
          </w:rPr>
        </w:r>
        <w:r w:rsidR="00F95B00">
          <w:rPr>
            <w:noProof/>
            <w:webHidden/>
          </w:rPr>
          <w:fldChar w:fldCharType="separate"/>
        </w:r>
        <w:r w:rsidR="00E77479">
          <w:rPr>
            <w:noProof/>
            <w:webHidden/>
          </w:rPr>
          <w:t>18</w:t>
        </w:r>
        <w:r w:rsidR="00F95B00">
          <w:rPr>
            <w:noProof/>
            <w:webHidden/>
          </w:rPr>
          <w:fldChar w:fldCharType="end"/>
        </w:r>
      </w:hyperlink>
    </w:p>
    <w:p w14:paraId="535DB489" w14:textId="56471325"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08" w:history="1">
        <w:r w:rsidR="00F95B00" w:rsidRPr="004969B3">
          <w:rPr>
            <w:rStyle w:val="Hyperlink"/>
            <w:noProof/>
          </w:rPr>
          <w:t>Hình 2.4. Biểu đồ usecase của nhân viên</w:t>
        </w:r>
        <w:r w:rsidR="00F95B00">
          <w:rPr>
            <w:noProof/>
            <w:webHidden/>
          </w:rPr>
          <w:tab/>
        </w:r>
        <w:r w:rsidR="00F95B00">
          <w:rPr>
            <w:noProof/>
            <w:webHidden/>
          </w:rPr>
          <w:fldChar w:fldCharType="begin"/>
        </w:r>
        <w:r w:rsidR="00F95B00">
          <w:rPr>
            <w:noProof/>
            <w:webHidden/>
          </w:rPr>
          <w:instrText xml:space="preserve"> PAGEREF _Toc217198708 \h </w:instrText>
        </w:r>
        <w:r w:rsidR="00F95B00">
          <w:rPr>
            <w:noProof/>
            <w:webHidden/>
          </w:rPr>
        </w:r>
        <w:r w:rsidR="00F95B00">
          <w:rPr>
            <w:noProof/>
            <w:webHidden/>
          </w:rPr>
          <w:fldChar w:fldCharType="separate"/>
        </w:r>
        <w:r w:rsidR="00E77479">
          <w:rPr>
            <w:noProof/>
            <w:webHidden/>
          </w:rPr>
          <w:t>23</w:t>
        </w:r>
        <w:r w:rsidR="00F95B00">
          <w:rPr>
            <w:noProof/>
            <w:webHidden/>
          </w:rPr>
          <w:fldChar w:fldCharType="end"/>
        </w:r>
      </w:hyperlink>
    </w:p>
    <w:p w14:paraId="4CE3D053" w14:textId="0012B440"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09" w:history="1">
        <w:r w:rsidR="00F95B00" w:rsidRPr="004969B3">
          <w:rPr>
            <w:rStyle w:val="Hyperlink"/>
            <w:noProof/>
          </w:rPr>
          <w:t>Hình 2.5. Biểu đồ usecase của quản lý</w:t>
        </w:r>
        <w:r w:rsidR="00F95B00">
          <w:rPr>
            <w:noProof/>
            <w:webHidden/>
          </w:rPr>
          <w:tab/>
        </w:r>
        <w:r w:rsidR="00F95B00">
          <w:rPr>
            <w:noProof/>
            <w:webHidden/>
          </w:rPr>
          <w:fldChar w:fldCharType="begin"/>
        </w:r>
        <w:r w:rsidR="00F95B00">
          <w:rPr>
            <w:noProof/>
            <w:webHidden/>
          </w:rPr>
          <w:instrText xml:space="preserve"> PAGEREF _Toc217198709 \h </w:instrText>
        </w:r>
        <w:r w:rsidR="00F95B00">
          <w:rPr>
            <w:noProof/>
            <w:webHidden/>
          </w:rPr>
        </w:r>
        <w:r w:rsidR="00F95B00">
          <w:rPr>
            <w:noProof/>
            <w:webHidden/>
          </w:rPr>
          <w:fldChar w:fldCharType="separate"/>
        </w:r>
        <w:r w:rsidR="00E77479">
          <w:rPr>
            <w:noProof/>
            <w:webHidden/>
          </w:rPr>
          <w:t>24</w:t>
        </w:r>
        <w:r w:rsidR="00F95B00">
          <w:rPr>
            <w:noProof/>
            <w:webHidden/>
          </w:rPr>
          <w:fldChar w:fldCharType="end"/>
        </w:r>
      </w:hyperlink>
    </w:p>
    <w:p w14:paraId="5ABBD0D9" w14:textId="2295FD28"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0" w:history="1">
        <w:r w:rsidR="00F95B00" w:rsidRPr="004969B3">
          <w:rPr>
            <w:rStyle w:val="Hyperlink"/>
            <w:noProof/>
          </w:rPr>
          <w:t>Hình 2.6. Biểu đồ usecase đăng ký công ty</w:t>
        </w:r>
        <w:r w:rsidR="00F95B00">
          <w:rPr>
            <w:noProof/>
            <w:webHidden/>
          </w:rPr>
          <w:tab/>
        </w:r>
        <w:r w:rsidR="00F95B00">
          <w:rPr>
            <w:noProof/>
            <w:webHidden/>
          </w:rPr>
          <w:fldChar w:fldCharType="begin"/>
        </w:r>
        <w:r w:rsidR="00F95B00">
          <w:rPr>
            <w:noProof/>
            <w:webHidden/>
          </w:rPr>
          <w:instrText xml:space="preserve"> PAGEREF _Toc217198710 \h </w:instrText>
        </w:r>
        <w:r w:rsidR="00F95B00">
          <w:rPr>
            <w:noProof/>
            <w:webHidden/>
          </w:rPr>
        </w:r>
        <w:r w:rsidR="00F95B00">
          <w:rPr>
            <w:noProof/>
            <w:webHidden/>
          </w:rPr>
          <w:fldChar w:fldCharType="separate"/>
        </w:r>
        <w:r w:rsidR="00E77479">
          <w:rPr>
            <w:noProof/>
            <w:webHidden/>
          </w:rPr>
          <w:t>25</w:t>
        </w:r>
        <w:r w:rsidR="00F95B00">
          <w:rPr>
            <w:noProof/>
            <w:webHidden/>
          </w:rPr>
          <w:fldChar w:fldCharType="end"/>
        </w:r>
      </w:hyperlink>
    </w:p>
    <w:p w14:paraId="724806B8" w14:textId="75E0FA2D"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1" w:history="1">
        <w:r w:rsidR="00F95B00" w:rsidRPr="004969B3">
          <w:rPr>
            <w:rStyle w:val="Hyperlink"/>
            <w:noProof/>
          </w:rPr>
          <w:t>Hình 2.7. Biểu đồ usecase quản lý tài khoản</w:t>
        </w:r>
        <w:r w:rsidR="00F95B00">
          <w:rPr>
            <w:noProof/>
            <w:webHidden/>
          </w:rPr>
          <w:tab/>
        </w:r>
        <w:r w:rsidR="00F95B00">
          <w:rPr>
            <w:noProof/>
            <w:webHidden/>
          </w:rPr>
          <w:fldChar w:fldCharType="begin"/>
        </w:r>
        <w:r w:rsidR="00F95B00">
          <w:rPr>
            <w:noProof/>
            <w:webHidden/>
          </w:rPr>
          <w:instrText xml:space="preserve"> PAGEREF _Toc217198711 \h </w:instrText>
        </w:r>
        <w:r w:rsidR="00F95B00">
          <w:rPr>
            <w:noProof/>
            <w:webHidden/>
          </w:rPr>
        </w:r>
        <w:r w:rsidR="00F95B00">
          <w:rPr>
            <w:noProof/>
            <w:webHidden/>
          </w:rPr>
          <w:fldChar w:fldCharType="separate"/>
        </w:r>
        <w:r w:rsidR="00E77479">
          <w:rPr>
            <w:noProof/>
            <w:webHidden/>
          </w:rPr>
          <w:t>25</w:t>
        </w:r>
        <w:r w:rsidR="00F95B00">
          <w:rPr>
            <w:noProof/>
            <w:webHidden/>
          </w:rPr>
          <w:fldChar w:fldCharType="end"/>
        </w:r>
      </w:hyperlink>
    </w:p>
    <w:p w14:paraId="5036C4A4" w14:textId="6C5BE0DD"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2" w:history="1">
        <w:r w:rsidR="00F95B00" w:rsidRPr="004969B3">
          <w:rPr>
            <w:rStyle w:val="Hyperlink"/>
            <w:noProof/>
          </w:rPr>
          <w:t>Hình 2.8. Biểu đồ usecase sử dụng chấm công</w:t>
        </w:r>
        <w:r w:rsidR="00F95B00">
          <w:rPr>
            <w:noProof/>
            <w:webHidden/>
          </w:rPr>
          <w:tab/>
        </w:r>
        <w:r w:rsidR="00F95B00">
          <w:rPr>
            <w:noProof/>
            <w:webHidden/>
          </w:rPr>
          <w:fldChar w:fldCharType="begin"/>
        </w:r>
        <w:r w:rsidR="00F95B00">
          <w:rPr>
            <w:noProof/>
            <w:webHidden/>
          </w:rPr>
          <w:instrText xml:space="preserve"> PAGEREF _Toc217198712 \h </w:instrText>
        </w:r>
        <w:r w:rsidR="00F95B00">
          <w:rPr>
            <w:noProof/>
            <w:webHidden/>
          </w:rPr>
        </w:r>
        <w:r w:rsidR="00F95B00">
          <w:rPr>
            <w:noProof/>
            <w:webHidden/>
          </w:rPr>
          <w:fldChar w:fldCharType="separate"/>
        </w:r>
        <w:r w:rsidR="00E77479">
          <w:rPr>
            <w:noProof/>
            <w:webHidden/>
          </w:rPr>
          <w:t>26</w:t>
        </w:r>
        <w:r w:rsidR="00F95B00">
          <w:rPr>
            <w:noProof/>
            <w:webHidden/>
          </w:rPr>
          <w:fldChar w:fldCharType="end"/>
        </w:r>
      </w:hyperlink>
    </w:p>
    <w:p w14:paraId="6022B4E6" w14:textId="5FA51F97"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3" w:history="1">
        <w:r w:rsidR="00F95B00" w:rsidRPr="004969B3">
          <w:rPr>
            <w:rStyle w:val="Hyperlink"/>
            <w:noProof/>
          </w:rPr>
          <w:t>Hình 2.9. Biểu đồ usecase sử dụng tạo yêu cầu của nhân viên</w:t>
        </w:r>
        <w:r w:rsidR="00F95B00">
          <w:rPr>
            <w:noProof/>
            <w:webHidden/>
          </w:rPr>
          <w:tab/>
        </w:r>
        <w:r w:rsidR="00F95B00">
          <w:rPr>
            <w:noProof/>
            <w:webHidden/>
          </w:rPr>
          <w:fldChar w:fldCharType="begin"/>
        </w:r>
        <w:r w:rsidR="00F95B00">
          <w:rPr>
            <w:noProof/>
            <w:webHidden/>
          </w:rPr>
          <w:instrText xml:space="preserve"> PAGEREF _Toc217198713 \h </w:instrText>
        </w:r>
        <w:r w:rsidR="00F95B00">
          <w:rPr>
            <w:noProof/>
            <w:webHidden/>
          </w:rPr>
        </w:r>
        <w:r w:rsidR="00F95B00">
          <w:rPr>
            <w:noProof/>
            <w:webHidden/>
          </w:rPr>
          <w:fldChar w:fldCharType="separate"/>
        </w:r>
        <w:r w:rsidR="00E77479">
          <w:rPr>
            <w:noProof/>
            <w:webHidden/>
          </w:rPr>
          <w:t>26</w:t>
        </w:r>
        <w:r w:rsidR="00F95B00">
          <w:rPr>
            <w:noProof/>
            <w:webHidden/>
          </w:rPr>
          <w:fldChar w:fldCharType="end"/>
        </w:r>
      </w:hyperlink>
    </w:p>
    <w:p w14:paraId="2E82B5EB" w14:textId="46087334"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4" w:history="1">
        <w:r w:rsidR="00F95B00" w:rsidRPr="004969B3">
          <w:rPr>
            <w:rStyle w:val="Hyperlink"/>
            <w:noProof/>
          </w:rPr>
          <w:t>Hình 2.10</w:t>
        </w:r>
        <w:r w:rsidR="00F95B00" w:rsidRPr="004969B3">
          <w:rPr>
            <w:rStyle w:val="Hyperlink"/>
            <w:bCs/>
            <w:noProof/>
          </w:rPr>
          <w:t>. Biểu đồ usecase sử dụng của quản lý</w:t>
        </w:r>
        <w:r w:rsidR="00F95B00">
          <w:rPr>
            <w:noProof/>
            <w:webHidden/>
          </w:rPr>
          <w:tab/>
        </w:r>
        <w:r w:rsidR="00F95B00">
          <w:rPr>
            <w:noProof/>
            <w:webHidden/>
          </w:rPr>
          <w:fldChar w:fldCharType="begin"/>
        </w:r>
        <w:r w:rsidR="00F95B00">
          <w:rPr>
            <w:noProof/>
            <w:webHidden/>
          </w:rPr>
          <w:instrText xml:space="preserve"> PAGEREF _Toc217198714 \h </w:instrText>
        </w:r>
        <w:r w:rsidR="00F95B00">
          <w:rPr>
            <w:noProof/>
            <w:webHidden/>
          </w:rPr>
        </w:r>
        <w:r w:rsidR="00F95B00">
          <w:rPr>
            <w:noProof/>
            <w:webHidden/>
          </w:rPr>
          <w:fldChar w:fldCharType="separate"/>
        </w:r>
        <w:r w:rsidR="00E77479">
          <w:rPr>
            <w:noProof/>
            <w:webHidden/>
          </w:rPr>
          <w:t>27</w:t>
        </w:r>
        <w:r w:rsidR="00F95B00">
          <w:rPr>
            <w:noProof/>
            <w:webHidden/>
          </w:rPr>
          <w:fldChar w:fldCharType="end"/>
        </w:r>
      </w:hyperlink>
    </w:p>
    <w:p w14:paraId="6789D475" w14:textId="45773E78"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5" w:history="1">
        <w:r w:rsidR="00F95B00" w:rsidRPr="004969B3">
          <w:rPr>
            <w:rStyle w:val="Hyperlink"/>
            <w:noProof/>
          </w:rPr>
          <w:t>Hình 2.11. Biểu đồ usecase sử dụng quản lý của quản manager</w:t>
        </w:r>
        <w:r w:rsidR="00F95B00">
          <w:rPr>
            <w:noProof/>
            <w:webHidden/>
          </w:rPr>
          <w:tab/>
        </w:r>
        <w:r w:rsidR="00F95B00">
          <w:rPr>
            <w:noProof/>
            <w:webHidden/>
          </w:rPr>
          <w:fldChar w:fldCharType="begin"/>
        </w:r>
        <w:r w:rsidR="00F95B00">
          <w:rPr>
            <w:noProof/>
            <w:webHidden/>
          </w:rPr>
          <w:instrText xml:space="preserve"> PAGEREF _Toc217198715 \h </w:instrText>
        </w:r>
        <w:r w:rsidR="00F95B00">
          <w:rPr>
            <w:noProof/>
            <w:webHidden/>
          </w:rPr>
        </w:r>
        <w:r w:rsidR="00F95B00">
          <w:rPr>
            <w:noProof/>
            <w:webHidden/>
          </w:rPr>
          <w:fldChar w:fldCharType="separate"/>
        </w:r>
        <w:r w:rsidR="00E77479">
          <w:rPr>
            <w:noProof/>
            <w:webHidden/>
          </w:rPr>
          <w:t>28</w:t>
        </w:r>
        <w:r w:rsidR="00F95B00">
          <w:rPr>
            <w:noProof/>
            <w:webHidden/>
          </w:rPr>
          <w:fldChar w:fldCharType="end"/>
        </w:r>
      </w:hyperlink>
    </w:p>
    <w:p w14:paraId="2DA86F69" w14:textId="3624A4CE"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6" w:history="1">
        <w:r w:rsidR="00F95B00" w:rsidRPr="004969B3">
          <w:rPr>
            <w:rStyle w:val="Hyperlink"/>
            <w:noProof/>
          </w:rPr>
          <w:t>Hình 3.1.  Lược đồ cơ sở dữ liệu</w:t>
        </w:r>
        <w:r w:rsidR="00F95B00">
          <w:rPr>
            <w:noProof/>
            <w:webHidden/>
          </w:rPr>
          <w:tab/>
        </w:r>
        <w:r w:rsidR="00F95B00">
          <w:rPr>
            <w:noProof/>
            <w:webHidden/>
          </w:rPr>
          <w:fldChar w:fldCharType="begin"/>
        </w:r>
        <w:r w:rsidR="00F95B00">
          <w:rPr>
            <w:noProof/>
            <w:webHidden/>
          </w:rPr>
          <w:instrText xml:space="preserve"> PAGEREF _Toc217198716 \h </w:instrText>
        </w:r>
        <w:r w:rsidR="00F95B00">
          <w:rPr>
            <w:noProof/>
            <w:webHidden/>
          </w:rPr>
        </w:r>
        <w:r w:rsidR="00F95B00">
          <w:rPr>
            <w:noProof/>
            <w:webHidden/>
          </w:rPr>
          <w:fldChar w:fldCharType="separate"/>
        </w:r>
        <w:r w:rsidR="00E77479">
          <w:rPr>
            <w:noProof/>
            <w:webHidden/>
          </w:rPr>
          <w:t>49</w:t>
        </w:r>
        <w:r w:rsidR="00F95B00">
          <w:rPr>
            <w:noProof/>
            <w:webHidden/>
          </w:rPr>
          <w:fldChar w:fldCharType="end"/>
        </w:r>
      </w:hyperlink>
    </w:p>
    <w:p w14:paraId="31C6DFFE" w14:textId="3657EA91"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7" w:history="1">
        <w:r w:rsidR="00F95B00" w:rsidRPr="004969B3">
          <w:rPr>
            <w:rStyle w:val="Hyperlink"/>
            <w:noProof/>
            <w:lang w:val="vi-VN"/>
          </w:rPr>
          <w:t>Hình 3.2. Biểu đồ tuần tự đăng ký tài khoản nhân viên</w:t>
        </w:r>
        <w:r w:rsidR="00F95B00">
          <w:rPr>
            <w:noProof/>
            <w:webHidden/>
          </w:rPr>
          <w:tab/>
        </w:r>
        <w:r w:rsidR="00F95B00">
          <w:rPr>
            <w:noProof/>
            <w:webHidden/>
          </w:rPr>
          <w:fldChar w:fldCharType="begin"/>
        </w:r>
        <w:r w:rsidR="00F95B00">
          <w:rPr>
            <w:noProof/>
            <w:webHidden/>
          </w:rPr>
          <w:instrText xml:space="preserve"> PAGEREF _Toc217198717 \h </w:instrText>
        </w:r>
        <w:r w:rsidR="00F95B00">
          <w:rPr>
            <w:noProof/>
            <w:webHidden/>
          </w:rPr>
        </w:r>
        <w:r w:rsidR="00F95B00">
          <w:rPr>
            <w:noProof/>
            <w:webHidden/>
          </w:rPr>
          <w:fldChar w:fldCharType="separate"/>
        </w:r>
        <w:r w:rsidR="00E77479">
          <w:rPr>
            <w:noProof/>
            <w:webHidden/>
          </w:rPr>
          <w:t>61</w:t>
        </w:r>
        <w:r w:rsidR="00F95B00">
          <w:rPr>
            <w:noProof/>
            <w:webHidden/>
          </w:rPr>
          <w:fldChar w:fldCharType="end"/>
        </w:r>
      </w:hyperlink>
    </w:p>
    <w:p w14:paraId="358BECBD" w14:textId="20A545C5"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8" w:history="1">
        <w:r w:rsidR="00F95B00" w:rsidRPr="004969B3">
          <w:rPr>
            <w:rStyle w:val="Hyperlink"/>
            <w:noProof/>
            <w:lang w:val="vi-VN"/>
          </w:rPr>
          <w:t>Hình 3.3. Biểu đồ tuần tự đăng nhập</w:t>
        </w:r>
        <w:r w:rsidR="00F95B00">
          <w:rPr>
            <w:noProof/>
            <w:webHidden/>
          </w:rPr>
          <w:tab/>
        </w:r>
        <w:r w:rsidR="00F95B00">
          <w:rPr>
            <w:noProof/>
            <w:webHidden/>
          </w:rPr>
          <w:fldChar w:fldCharType="begin"/>
        </w:r>
        <w:r w:rsidR="00F95B00">
          <w:rPr>
            <w:noProof/>
            <w:webHidden/>
          </w:rPr>
          <w:instrText xml:space="preserve"> PAGEREF _Toc217198718 \h </w:instrText>
        </w:r>
        <w:r w:rsidR="00F95B00">
          <w:rPr>
            <w:noProof/>
            <w:webHidden/>
          </w:rPr>
        </w:r>
        <w:r w:rsidR="00F95B00">
          <w:rPr>
            <w:noProof/>
            <w:webHidden/>
          </w:rPr>
          <w:fldChar w:fldCharType="separate"/>
        </w:r>
        <w:r w:rsidR="00E77479">
          <w:rPr>
            <w:noProof/>
            <w:webHidden/>
          </w:rPr>
          <w:t>62</w:t>
        </w:r>
        <w:r w:rsidR="00F95B00">
          <w:rPr>
            <w:noProof/>
            <w:webHidden/>
          </w:rPr>
          <w:fldChar w:fldCharType="end"/>
        </w:r>
      </w:hyperlink>
    </w:p>
    <w:p w14:paraId="5405E3DA" w14:textId="45D325CC"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19" w:history="1">
        <w:r w:rsidR="00F95B00" w:rsidRPr="004969B3">
          <w:rPr>
            <w:rStyle w:val="Hyperlink"/>
            <w:noProof/>
          </w:rPr>
          <w:t>Hình 3.4. Biểu đồ tuần tự chấm công (check-in)</w:t>
        </w:r>
        <w:r w:rsidR="00F95B00">
          <w:rPr>
            <w:noProof/>
            <w:webHidden/>
          </w:rPr>
          <w:tab/>
        </w:r>
        <w:r w:rsidR="00F95B00">
          <w:rPr>
            <w:noProof/>
            <w:webHidden/>
          </w:rPr>
          <w:fldChar w:fldCharType="begin"/>
        </w:r>
        <w:r w:rsidR="00F95B00">
          <w:rPr>
            <w:noProof/>
            <w:webHidden/>
          </w:rPr>
          <w:instrText xml:space="preserve"> PAGEREF _Toc217198719 \h </w:instrText>
        </w:r>
        <w:r w:rsidR="00F95B00">
          <w:rPr>
            <w:noProof/>
            <w:webHidden/>
          </w:rPr>
        </w:r>
        <w:r w:rsidR="00F95B00">
          <w:rPr>
            <w:noProof/>
            <w:webHidden/>
          </w:rPr>
          <w:fldChar w:fldCharType="separate"/>
        </w:r>
        <w:r w:rsidR="00E77479">
          <w:rPr>
            <w:noProof/>
            <w:webHidden/>
          </w:rPr>
          <w:t>63</w:t>
        </w:r>
        <w:r w:rsidR="00F95B00">
          <w:rPr>
            <w:noProof/>
            <w:webHidden/>
          </w:rPr>
          <w:fldChar w:fldCharType="end"/>
        </w:r>
      </w:hyperlink>
    </w:p>
    <w:p w14:paraId="01031032" w14:textId="342EED78"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0" w:history="1">
        <w:r w:rsidR="00F95B00" w:rsidRPr="004969B3">
          <w:rPr>
            <w:rStyle w:val="Hyperlink"/>
            <w:noProof/>
          </w:rPr>
          <w:t>Hình 3.5. Biểu đồ tuần tự ra về (check-out)</w:t>
        </w:r>
        <w:r w:rsidR="00F95B00">
          <w:rPr>
            <w:noProof/>
            <w:webHidden/>
          </w:rPr>
          <w:tab/>
        </w:r>
        <w:r w:rsidR="00F95B00">
          <w:rPr>
            <w:noProof/>
            <w:webHidden/>
          </w:rPr>
          <w:fldChar w:fldCharType="begin"/>
        </w:r>
        <w:r w:rsidR="00F95B00">
          <w:rPr>
            <w:noProof/>
            <w:webHidden/>
          </w:rPr>
          <w:instrText xml:space="preserve"> PAGEREF _Toc217198720 \h </w:instrText>
        </w:r>
        <w:r w:rsidR="00F95B00">
          <w:rPr>
            <w:noProof/>
            <w:webHidden/>
          </w:rPr>
        </w:r>
        <w:r w:rsidR="00F95B00">
          <w:rPr>
            <w:noProof/>
            <w:webHidden/>
          </w:rPr>
          <w:fldChar w:fldCharType="separate"/>
        </w:r>
        <w:r w:rsidR="00E77479">
          <w:rPr>
            <w:noProof/>
            <w:webHidden/>
          </w:rPr>
          <w:t>64</w:t>
        </w:r>
        <w:r w:rsidR="00F95B00">
          <w:rPr>
            <w:noProof/>
            <w:webHidden/>
          </w:rPr>
          <w:fldChar w:fldCharType="end"/>
        </w:r>
      </w:hyperlink>
    </w:p>
    <w:p w14:paraId="6D90F426" w14:textId="623449F7"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1" w:history="1">
        <w:r w:rsidR="00F95B00" w:rsidRPr="004969B3">
          <w:rPr>
            <w:rStyle w:val="Hyperlink"/>
            <w:noProof/>
          </w:rPr>
          <w:t>Hình 3.6. Biểu đồ tuần tự tạo yêu cầu nghỉ phép</w:t>
        </w:r>
        <w:r w:rsidR="00F95B00">
          <w:rPr>
            <w:noProof/>
            <w:webHidden/>
          </w:rPr>
          <w:tab/>
        </w:r>
        <w:r w:rsidR="00F95B00">
          <w:rPr>
            <w:noProof/>
            <w:webHidden/>
          </w:rPr>
          <w:fldChar w:fldCharType="begin"/>
        </w:r>
        <w:r w:rsidR="00F95B00">
          <w:rPr>
            <w:noProof/>
            <w:webHidden/>
          </w:rPr>
          <w:instrText xml:space="preserve"> PAGEREF _Toc217198721 \h </w:instrText>
        </w:r>
        <w:r w:rsidR="00F95B00">
          <w:rPr>
            <w:noProof/>
            <w:webHidden/>
          </w:rPr>
        </w:r>
        <w:r w:rsidR="00F95B00">
          <w:rPr>
            <w:noProof/>
            <w:webHidden/>
          </w:rPr>
          <w:fldChar w:fldCharType="separate"/>
        </w:r>
        <w:r w:rsidR="00E77479">
          <w:rPr>
            <w:noProof/>
            <w:webHidden/>
          </w:rPr>
          <w:t>65</w:t>
        </w:r>
        <w:r w:rsidR="00F95B00">
          <w:rPr>
            <w:noProof/>
            <w:webHidden/>
          </w:rPr>
          <w:fldChar w:fldCharType="end"/>
        </w:r>
      </w:hyperlink>
    </w:p>
    <w:p w14:paraId="6CF35987" w14:textId="11B1F10A"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2" w:history="1">
        <w:r w:rsidR="00F95B00" w:rsidRPr="004969B3">
          <w:rPr>
            <w:rStyle w:val="Hyperlink"/>
            <w:noProof/>
          </w:rPr>
          <w:t>Hình 3.7. Biểu đồ tuần tự duyệt yêu cầu</w:t>
        </w:r>
        <w:r w:rsidR="00F95B00">
          <w:rPr>
            <w:noProof/>
            <w:webHidden/>
          </w:rPr>
          <w:tab/>
        </w:r>
        <w:r w:rsidR="00F95B00">
          <w:rPr>
            <w:noProof/>
            <w:webHidden/>
          </w:rPr>
          <w:fldChar w:fldCharType="begin"/>
        </w:r>
        <w:r w:rsidR="00F95B00">
          <w:rPr>
            <w:noProof/>
            <w:webHidden/>
          </w:rPr>
          <w:instrText xml:space="preserve"> PAGEREF _Toc217198722 \h </w:instrText>
        </w:r>
        <w:r w:rsidR="00F95B00">
          <w:rPr>
            <w:noProof/>
            <w:webHidden/>
          </w:rPr>
        </w:r>
        <w:r w:rsidR="00F95B00">
          <w:rPr>
            <w:noProof/>
            <w:webHidden/>
          </w:rPr>
          <w:fldChar w:fldCharType="separate"/>
        </w:r>
        <w:r w:rsidR="00E77479">
          <w:rPr>
            <w:noProof/>
            <w:webHidden/>
          </w:rPr>
          <w:t>66</w:t>
        </w:r>
        <w:r w:rsidR="00F95B00">
          <w:rPr>
            <w:noProof/>
            <w:webHidden/>
          </w:rPr>
          <w:fldChar w:fldCharType="end"/>
        </w:r>
      </w:hyperlink>
    </w:p>
    <w:p w14:paraId="4EBE81DC" w14:textId="5E4CC58D"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3" w:history="1">
        <w:r w:rsidR="00F95B00" w:rsidRPr="004969B3">
          <w:rPr>
            <w:rStyle w:val="Hyperlink"/>
            <w:noProof/>
            <w:lang w:val="vi-VN"/>
          </w:rPr>
          <w:t>Hình 3.8. Biểu đồ tuần tự quản lý đi muộn</w:t>
        </w:r>
        <w:r w:rsidR="00F95B00">
          <w:rPr>
            <w:noProof/>
            <w:webHidden/>
          </w:rPr>
          <w:tab/>
        </w:r>
        <w:r w:rsidR="00F95B00">
          <w:rPr>
            <w:noProof/>
            <w:webHidden/>
          </w:rPr>
          <w:fldChar w:fldCharType="begin"/>
        </w:r>
        <w:r w:rsidR="00F95B00">
          <w:rPr>
            <w:noProof/>
            <w:webHidden/>
          </w:rPr>
          <w:instrText xml:space="preserve"> PAGEREF _Toc217198723 \h </w:instrText>
        </w:r>
        <w:r w:rsidR="00F95B00">
          <w:rPr>
            <w:noProof/>
            <w:webHidden/>
          </w:rPr>
        </w:r>
        <w:r w:rsidR="00F95B00">
          <w:rPr>
            <w:noProof/>
            <w:webHidden/>
          </w:rPr>
          <w:fldChar w:fldCharType="separate"/>
        </w:r>
        <w:r w:rsidR="00E77479">
          <w:rPr>
            <w:noProof/>
            <w:webHidden/>
          </w:rPr>
          <w:t>67</w:t>
        </w:r>
        <w:r w:rsidR="00F95B00">
          <w:rPr>
            <w:noProof/>
            <w:webHidden/>
          </w:rPr>
          <w:fldChar w:fldCharType="end"/>
        </w:r>
      </w:hyperlink>
    </w:p>
    <w:p w14:paraId="7D88AB76" w14:textId="6133B147"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4" w:history="1">
        <w:r w:rsidR="00F95B00" w:rsidRPr="004969B3">
          <w:rPr>
            <w:rStyle w:val="Hyperlink"/>
            <w:noProof/>
            <w:lang w:val="vi-VN"/>
          </w:rPr>
          <w:t>Hình 3.9. Biểu đồ tuần tự cài đặt chấm công</w:t>
        </w:r>
        <w:r w:rsidR="00F95B00">
          <w:rPr>
            <w:noProof/>
            <w:webHidden/>
          </w:rPr>
          <w:tab/>
        </w:r>
        <w:r w:rsidR="00F95B00">
          <w:rPr>
            <w:noProof/>
            <w:webHidden/>
          </w:rPr>
          <w:fldChar w:fldCharType="begin"/>
        </w:r>
        <w:r w:rsidR="00F95B00">
          <w:rPr>
            <w:noProof/>
            <w:webHidden/>
          </w:rPr>
          <w:instrText xml:space="preserve"> PAGEREF _Toc217198724 \h </w:instrText>
        </w:r>
        <w:r w:rsidR="00F95B00">
          <w:rPr>
            <w:noProof/>
            <w:webHidden/>
          </w:rPr>
        </w:r>
        <w:r w:rsidR="00F95B00">
          <w:rPr>
            <w:noProof/>
            <w:webHidden/>
          </w:rPr>
          <w:fldChar w:fldCharType="separate"/>
        </w:r>
        <w:r w:rsidR="00E77479">
          <w:rPr>
            <w:noProof/>
            <w:webHidden/>
          </w:rPr>
          <w:t>68</w:t>
        </w:r>
        <w:r w:rsidR="00F95B00">
          <w:rPr>
            <w:noProof/>
            <w:webHidden/>
          </w:rPr>
          <w:fldChar w:fldCharType="end"/>
        </w:r>
      </w:hyperlink>
    </w:p>
    <w:p w14:paraId="7F26C633" w14:textId="4709962A"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5" w:history="1">
        <w:r w:rsidR="00F95B00" w:rsidRPr="004969B3">
          <w:rPr>
            <w:rStyle w:val="Hyperlink"/>
            <w:noProof/>
          </w:rPr>
          <w:t>Hình 4.1. Kết quả cài đặt cơ sở dữ liệu</w:t>
        </w:r>
        <w:r w:rsidR="00F95B00">
          <w:rPr>
            <w:noProof/>
            <w:webHidden/>
          </w:rPr>
          <w:tab/>
        </w:r>
        <w:r w:rsidR="00F95B00">
          <w:rPr>
            <w:noProof/>
            <w:webHidden/>
          </w:rPr>
          <w:fldChar w:fldCharType="begin"/>
        </w:r>
        <w:r w:rsidR="00F95B00">
          <w:rPr>
            <w:noProof/>
            <w:webHidden/>
          </w:rPr>
          <w:instrText xml:space="preserve"> PAGEREF _Toc217198725 \h </w:instrText>
        </w:r>
        <w:r w:rsidR="00F95B00">
          <w:rPr>
            <w:noProof/>
            <w:webHidden/>
          </w:rPr>
        </w:r>
        <w:r w:rsidR="00F95B00">
          <w:rPr>
            <w:noProof/>
            <w:webHidden/>
          </w:rPr>
          <w:fldChar w:fldCharType="separate"/>
        </w:r>
        <w:r w:rsidR="00E77479">
          <w:rPr>
            <w:noProof/>
            <w:webHidden/>
          </w:rPr>
          <w:t>69</w:t>
        </w:r>
        <w:r w:rsidR="00F95B00">
          <w:rPr>
            <w:noProof/>
            <w:webHidden/>
          </w:rPr>
          <w:fldChar w:fldCharType="end"/>
        </w:r>
      </w:hyperlink>
    </w:p>
    <w:p w14:paraId="0D8E87F2" w14:textId="5F2F0BD1"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6" w:history="1">
        <w:r w:rsidR="00F95B00" w:rsidRPr="004969B3">
          <w:rPr>
            <w:rStyle w:val="Hyperlink"/>
            <w:noProof/>
          </w:rPr>
          <w:t>Hình 4.2. Cài đặt môi trường phát triển</w:t>
        </w:r>
        <w:r w:rsidR="00F95B00">
          <w:rPr>
            <w:noProof/>
            <w:webHidden/>
          </w:rPr>
          <w:tab/>
        </w:r>
        <w:r w:rsidR="00F95B00">
          <w:rPr>
            <w:noProof/>
            <w:webHidden/>
          </w:rPr>
          <w:fldChar w:fldCharType="begin"/>
        </w:r>
        <w:r w:rsidR="00F95B00">
          <w:rPr>
            <w:noProof/>
            <w:webHidden/>
          </w:rPr>
          <w:instrText xml:space="preserve"> PAGEREF _Toc217198726 \h </w:instrText>
        </w:r>
        <w:r w:rsidR="00F95B00">
          <w:rPr>
            <w:noProof/>
            <w:webHidden/>
          </w:rPr>
        </w:r>
        <w:r w:rsidR="00F95B00">
          <w:rPr>
            <w:noProof/>
            <w:webHidden/>
          </w:rPr>
          <w:fldChar w:fldCharType="separate"/>
        </w:r>
        <w:r w:rsidR="00E77479">
          <w:rPr>
            <w:noProof/>
            <w:webHidden/>
          </w:rPr>
          <w:t>69</w:t>
        </w:r>
        <w:r w:rsidR="00F95B00">
          <w:rPr>
            <w:noProof/>
            <w:webHidden/>
          </w:rPr>
          <w:fldChar w:fldCharType="end"/>
        </w:r>
      </w:hyperlink>
    </w:p>
    <w:p w14:paraId="3001F44E" w14:textId="0377A04D"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7" w:history="1">
        <w:r w:rsidR="00F95B00" w:rsidRPr="004969B3">
          <w:rPr>
            <w:rStyle w:val="Hyperlink"/>
            <w:noProof/>
          </w:rPr>
          <w:t>Hình 4.3. Kết quả thực hiện Test</w:t>
        </w:r>
        <w:r w:rsidR="00F95B00">
          <w:rPr>
            <w:noProof/>
            <w:webHidden/>
          </w:rPr>
          <w:tab/>
        </w:r>
        <w:r w:rsidR="00F95B00">
          <w:rPr>
            <w:noProof/>
            <w:webHidden/>
          </w:rPr>
          <w:fldChar w:fldCharType="begin"/>
        </w:r>
        <w:r w:rsidR="00F95B00">
          <w:rPr>
            <w:noProof/>
            <w:webHidden/>
          </w:rPr>
          <w:instrText xml:space="preserve"> PAGEREF _Toc217198727 \h </w:instrText>
        </w:r>
        <w:r w:rsidR="00F95B00">
          <w:rPr>
            <w:noProof/>
            <w:webHidden/>
          </w:rPr>
        </w:r>
        <w:r w:rsidR="00F95B00">
          <w:rPr>
            <w:noProof/>
            <w:webHidden/>
          </w:rPr>
          <w:fldChar w:fldCharType="separate"/>
        </w:r>
        <w:r w:rsidR="00E77479">
          <w:rPr>
            <w:noProof/>
            <w:webHidden/>
          </w:rPr>
          <w:t>70</w:t>
        </w:r>
        <w:r w:rsidR="00F95B00">
          <w:rPr>
            <w:noProof/>
            <w:webHidden/>
          </w:rPr>
          <w:fldChar w:fldCharType="end"/>
        </w:r>
      </w:hyperlink>
    </w:p>
    <w:p w14:paraId="56062050" w14:textId="65E98FB1"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8" w:history="1">
        <w:r w:rsidR="00F95B00" w:rsidRPr="004969B3">
          <w:rPr>
            <w:rStyle w:val="Hyperlink"/>
            <w:noProof/>
          </w:rPr>
          <w:t>Hình 4.4. Màn hình đăng ký công ty</w:t>
        </w:r>
        <w:r w:rsidR="00F95B00">
          <w:rPr>
            <w:noProof/>
            <w:webHidden/>
          </w:rPr>
          <w:tab/>
        </w:r>
        <w:r w:rsidR="00F95B00">
          <w:rPr>
            <w:noProof/>
            <w:webHidden/>
          </w:rPr>
          <w:fldChar w:fldCharType="begin"/>
        </w:r>
        <w:r w:rsidR="00F95B00">
          <w:rPr>
            <w:noProof/>
            <w:webHidden/>
          </w:rPr>
          <w:instrText xml:space="preserve"> PAGEREF _Toc217198728 \h </w:instrText>
        </w:r>
        <w:r w:rsidR="00F95B00">
          <w:rPr>
            <w:noProof/>
            <w:webHidden/>
          </w:rPr>
        </w:r>
        <w:r w:rsidR="00F95B00">
          <w:rPr>
            <w:noProof/>
            <w:webHidden/>
          </w:rPr>
          <w:fldChar w:fldCharType="separate"/>
        </w:r>
        <w:r w:rsidR="00E77479">
          <w:rPr>
            <w:noProof/>
            <w:webHidden/>
          </w:rPr>
          <w:t>71</w:t>
        </w:r>
        <w:r w:rsidR="00F95B00">
          <w:rPr>
            <w:noProof/>
            <w:webHidden/>
          </w:rPr>
          <w:fldChar w:fldCharType="end"/>
        </w:r>
      </w:hyperlink>
    </w:p>
    <w:p w14:paraId="44127DF2" w14:textId="3EE3F3A8"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29" w:history="1">
        <w:r w:rsidR="00F95B00" w:rsidRPr="004969B3">
          <w:rPr>
            <w:rStyle w:val="Hyperlink"/>
            <w:noProof/>
          </w:rPr>
          <w:t>Hình 4.5. Màn hình thử nghiệm đăng nhập User</w:t>
        </w:r>
        <w:r w:rsidR="00F95B00">
          <w:rPr>
            <w:noProof/>
            <w:webHidden/>
          </w:rPr>
          <w:tab/>
        </w:r>
        <w:r w:rsidR="00F95B00">
          <w:rPr>
            <w:noProof/>
            <w:webHidden/>
          </w:rPr>
          <w:fldChar w:fldCharType="begin"/>
        </w:r>
        <w:r w:rsidR="00F95B00">
          <w:rPr>
            <w:noProof/>
            <w:webHidden/>
          </w:rPr>
          <w:instrText xml:space="preserve"> PAGEREF _Toc217198729 \h </w:instrText>
        </w:r>
        <w:r w:rsidR="00F95B00">
          <w:rPr>
            <w:noProof/>
            <w:webHidden/>
          </w:rPr>
        </w:r>
        <w:r w:rsidR="00F95B00">
          <w:rPr>
            <w:noProof/>
            <w:webHidden/>
          </w:rPr>
          <w:fldChar w:fldCharType="separate"/>
        </w:r>
        <w:r w:rsidR="00E77479">
          <w:rPr>
            <w:noProof/>
            <w:webHidden/>
          </w:rPr>
          <w:t>73</w:t>
        </w:r>
        <w:r w:rsidR="00F95B00">
          <w:rPr>
            <w:noProof/>
            <w:webHidden/>
          </w:rPr>
          <w:fldChar w:fldCharType="end"/>
        </w:r>
      </w:hyperlink>
    </w:p>
    <w:p w14:paraId="14768170" w14:textId="18E53A51"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0" w:history="1">
        <w:r w:rsidR="00F95B00" w:rsidRPr="004969B3">
          <w:rPr>
            <w:rStyle w:val="Hyperlink"/>
            <w:noProof/>
          </w:rPr>
          <w:t>Hình 4.6. Màn hình chấm công(check-in)</w:t>
        </w:r>
        <w:r w:rsidR="00F95B00">
          <w:rPr>
            <w:noProof/>
            <w:webHidden/>
          </w:rPr>
          <w:tab/>
        </w:r>
        <w:r w:rsidR="00F95B00">
          <w:rPr>
            <w:noProof/>
            <w:webHidden/>
          </w:rPr>
          <w:fldChar w:fldCharType="begin"/>
        </w:r>
        <w:r w:rsidR="00F95B00">
          <w:rPr>
            <w:noProof/>
            <w:webHidden/>
          </w:rPr>
          <w:instrText xml:space="preserve"> PAGEREF _Toc217198730 \h </w:instrText>
        </w:r>
        <w:r w:rsidR="00F95B00">
          <w:rPr>
            <w:noProof/>
            <w:webHidden/>
          </w:rPr>
        </w:r>
        <w:r w:rsidR="00F95B00">
          <w:rPr>
            <w:noProof/>
            <w:webHidden/>
          </w:rPr>
          <w:fldChar w:fldCharType="separate"/>
        </w:r>
        <w:r w:rsidR="00E77479">
          <w:rPr>
            <w:noProof/>
            <w:webHidden/>
          </w:rPr>
          <w:t>74</w:t>
        </w:r>
        <w:r w:rsidR="00F95B00">
          <w:rPr>
            <w:noProof/>
            <w:webHidden/>
          </w:rPr>
          <w:fldChar w:fldCharType="end"/>
        </w:r>
      </w:hyperlink>
    </w:p>
    <w:p w14:paraId="215054F8" w14:textId="4EF88FEE"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1" w:history="1">
        <w:r w:rsidR="00F95B00" w:rsidRPr="004969B3">
          <w:rPr>
            <w:rStyle w:val="Hyperlink"/>
            <w:noProof/>
          </w:rPr>
          <w:t>Hình 4.7. Màn hình yêu cầu làm thêm giờ</w:t>
        </w:r>
        <w:r w:rsidR="00F95B00">
          <w:rPr>
            <w:noProof/>
            <w:webHidden/>
          </w:rPr>
          <w:tab/>
        </w:r>
        <w:r w:rsidR="00F95B00">
          <w:rPr>
            <w:noProof/>
            <w:webHidden/>
          </w:rPr>
          <w:fldChar w:fldCharType="begin"/>
        </w:r>
        <w:r w:rsidR="00F95B00">
          <w:rPr>
            <w:noProof/>
            <w:webHidden/>
          </w:rPr>
          <w:instrText xml:space="preserve"> PAGEREF _Toc217198731 \h </w:instrText>
        </w:r>
        <w:r w:rsidR="00F95B00">
          <w:rPr>
            <w:noProof/>
            <w:webHidden/>
          </w:rPr>
        </w:r>
        <w:r w:rsidR="00F95B00">
          <w:rPr>
            <w:noProof/>
            <w:webHidden/>
          </w:rPr>
          <w:fldChar w:fldCharType="separate"/>
        </w:r>
        <w:r w:rsidR="00E77479">
          <w:rPr>
            <w:noProof/>
            <w:webHidden/>
          </w:rPr>
          <w:t>75</w:t>
        </w:r>
        <w:r w:rsidR="00F95B00">
          <w:rPr>
            <w:noProof/>
            <w:webHidden/>
          </w:rPr>
          <w:fldChar w:fldCharType="end"/>
        </w:r>
      </w:hyperlink>
    </w:p>
    <w:p w14:paraId="21D8792D" w14:textId="11B7A1A5"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2" w:history="1">
        <w:r w:rsidR="00F95B00" w:rsidRPr="004969B3">
          <w:rPr>
            <w:rStyle w:val="Hyperlink"/>
            <w:noProof/>
          </w:rPr>
          <w:t>Hình 4.8. Màn hình thử nghiệm chức năng yêu cầu nghỉ phép</w:t>
        </w:r>
        <w:r w:rsidR="00F95B00">
          <w:rPr>
            <w:noProof/>
            <w:webHidden/>
          </w:rPr>
          <w:tab/>
        </w:r>
        <w:r w:rsidR="00F95B00">
          <w:rPr>
            <w:noProof/>
            <w:webHidden/>
          </w:rPr>
          <w:fldChar w:fldCharType="begin"/>
        </w:r>
        <w:r w:rsidR="00F95B00">
          <w:rPr>
            <w:noProof/>
            <w:webHidden/>
          </w:rPr>
          <w:instrText xml:space="preserve"> PAGEREF _Toc217198732 \h </w:instrText>
        </w:r>
        <w:r w:rsidR="00F95B00">
          <w:rPr>
            <w:noProof/>
            <w:webHidden/>
          </w:rPr>
        </w:r>
        <w:r w:rsidR="00F95B00">
          <w:rPr>
            <w:noProof/>
            <w:webHidden/>
          </w:rPr>
          <w:fldChar w:fldCharType="separate"/>
        </w:r>
        <w:r w:rsidR="00E77479">
          <w:rPr>
            <w:noProof/>
            <w:webHidden/>
          </w:rPr>
          <w:t>76</w:t>
        </w:r>
        <w:r w:rsidR="00F95B00">
          <w:rPr>
            <w:noProof/>
            <w:webHidden/>
          </w:rPr>
          <w:fldChar w:fldCharType="end"/>
        </w:r>
      </w:hyperlink>
    </w:p>
    <w:p w14:paraId="08AD66FA" w14:textId="1ADF1667"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3" w:history="1">
        <w:r w:rsidR="00F95B00" w:rsidRPr="004969B3">
          <w:rPr>
            <w:rStyle w:val="Hyperlink"/>
            <w:noProof/>
          </w:rPr>
          <w:t>Hình 4.9. Màn hình danh sách chấm công</w:t>
        </w:r>
        <w:r w:rsidR="00F95B00">
          <w:rPr>
            <w:noProof/>
            <w:webHidden/>
          </w:rPr>
          <w:tab/>
        </w:r>
        <w:r w:rsidR="00F95B00">
          <w:rPr>
            <w:noProof/>
            <w:webHidden/>
          </w:rPr>
          <w:fldChar w:fldCharType="begin"/>
        </w:r>
        <w:r w:rsidR="00F95B00">
          <w:rPr>
            <w:noProof/>
            <w:webHidden/>
          </w:rPr>
          <w:instrText xml:space="preserve"> PAGEREF _Toc217198733 \h </w:instrText>
        </w:r>
        <w:r w:rsidR="00F95B00">
          <w:rPr>
            <w:noProof/>
            <w:webHidden/>
          </w:rPr>
        </w:r>
        <w:r w:rsidR="00F95B00">
          <w:rPr>
            <w:noProof/>
            <w:webHidden/>
          </w:rPr>
          <w:fldChar w:fldCharType="separate"/>
        </w:r>
        <w:r w:rsidR="00E77479">
          <w:rPr>
            <w:noProof/>
            <w:webHidden/>
          </w:rPr>
          <w:t>77</w:t>
        </w:r>
        <w:r w:rsidR="00F95B00">
          <w:rPr>
            <w:noProof/>
            <w:webHidden/>
          </w:rPr>
          <w:fldChar w:fldCharType="end"/>
        </w:r>
      </w:hyperlink>
    </w:p>
    <w:p w14:paraId="7F543E10" w14:textId="16A58B38"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4" w:history="1">
        <w:r w:rsidR="00F95B00" w:rsidRPr="004969B3">
          <w:rPr>
            <w:rStyle w:val="Hyperlink"/>
            <w:noProof/>
          </w:rPr>
          <w:t>Hình 4.10. Màn hình user</w:t>
        </w:r>
        <w:r w:rsidR="00F95B00">
          <w:rPr>
            <w:noProof/>
            <w:webHidden/>
          </w:rPr>
          <w:tab/>
        </w:r>
        <w:r w:rsidR="00F95B00">
          <w:rPr>
            <w:noProof/>
            <w:webHidden/>
          </w:rPr>
          <w:fldChar w:fldCharType="begin"/>
        </w:r>
        <w:r w:rsidR="00F95B00">
          <w:rPr>
            <w:noProof/>
            <w:webHidden/>
          </w:rPr>
          <w:instrText xml:space="preserve"> PAGEREF _Toc217198734 \h </w:instrText>
        </w:r>
        <w:r w:rsidR="00F95B00">
          <w:rPr>
            <w:noProof/>
            <w:webHidden/>
          </w:rPr>
        </w:r>
        <w:r w:rsidR="00F95B00">
          <w:rPr>
            <w:noProof/>
            <w:webHidden/>
          </w:rPr>
          <w:fldChar w:fldCharType="separate"/>
        </w:r>
        <w:r w:rsidR="00E77479">
          <w:rPr>
            <w:noProof/>
            <w:webHidden/>
          </w:rPr>
          <w:t>78</w:t>
        </w:r>
        <w:r w:rsidR="00F95B00">
          <w:rPr>
            <w:noProof/>
            <w:webHidden/>
          </w:rPr>
          <w:fldChar w:fldCharType="end"/>
        </w:r>
      </w:hyperlink>
    </w:p>
    <w:p w14:paraId="5DDDE352" w14:textId="3D02D45E"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5" w:history="1">
        <w:r w:rsidR="00F95B00" w:rsidRPr="004969B3">
          <w:rPr>
            <w:rStyle w:val="Hyperlink"/>
            <w:noProof/>
          </w:rPr>
          <w:t>Hình 4.11. Giao diện chức năng đổi mật khẩu</w:t>
        </w:r>
        <w:r w:rsidR="00F95B00">
          <w:rPr>
            <w:noProof/>
            <w:webHidden/>
          </w:rPr>
          <w:tab/>
        </w:r>
        <w:r w:rsidR="00F95B00">
          <w:rPr>
            <w:noProof/>
            <w:webHidden/>
          </w:rPr>
          <w:fldChar w:fldCharType="begin"/>
        </w:r>
        <w:r w:rsidR="00F95B00">
          <w:rPr>
            <w:noProof/>
            <w:webHidden/>
          </w:rPr>
          <w:instrText xml:space="preserve"> PAGEREF _Toc217198735 \h </w:instrText>
        </w:r>
        <w:r w:rsidR="00F95B00">
          <w:rPr>
            <w:noProof/>
            <w:webHidden/>
          </w:rPr>
        </w:r>
        <w:r w:rsidR="00F95B00">
          <w:rPr>
            <w:noProof/>
            <w:webHidden/>
          </w:rPr>
          <w:fldChar w:fldCharType="separate"/>
        </w:r>
        <w:r w:rsidR="00E77479">
          <w:rPr>
            <w:noProof/>
            <w:webHidden/>
          </w:rPr>
          <w:t>79</w:t>
        </w:r>
        <w:r w:rsidR="00F95B00">
          <w:rPr>
            <w:noProof/>
            <w:webHidden/>
          </w:rPr>
          <w:fldChar w:fldCharType="end"/>
        </w:r>
      </w:hyperlink>
    </w:p>
    <w:p w14:paraId="2466B634" w14:textId="2299E785"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6" w:history="1">
        <w:r w:rsidR="00F95B00" w:rsidRPr="004969B3">
          <w:rPr>
            <w:rStyle w:val="Hyperlink"/>
            <w:noProof/>
          </w:rPr>
          <w:t>Hình 4.12. Màn hình danh sách trạng thái yêu cầu làm thêm giờ và nghỉ phép</w:t>
        </w:r>
        <w:r w:rsidR="00F95B00">
          <w:rPr>
            <w:noProof/>
            <w:webHidden/>
          </w:rPr>
          <w:tab/>
        </w:r>
        <w:r w:rsidR="00F95B00">
          <w:rPr>
            <w:noProof/>
            <w:webHidden/>
          </w:rPr>
          <w:fldChar w:fldCharType="begin"/>
        </w:r>
        <w:r w:rsidR="00F95B00">
          <w:rPr>
            <w:noProof/>
            <w:webHidden/>
          </w:rPr>
          <w:instrText xml:space="preserve"> PAGEREF _Toc217198736 \h </w:instrText>
        </w:r>
        <w:r w:rsidR="00F95B00">
          <w:rPr>
            <w:noProof/>
            <w:webHidden/>
          </w:rPr>
        </w:r>
        <w:r w:rsidR="00F95B00">
          <w:rPr>
            <w:noProof/>
            <w:webHidden/>
          </w:rPr>
          <w:fldChar w:fldCharType="separate"/>
        </w:r>
        <w:r w:rsidR="00E77479">
          <w:rPr>
            <w:noProof/>
            <w:webHidden/>
          </w:rPr>
          <w:t>80</w:t>
        </w:r>
        <w:r w:rsidR="00F95B00">
          <w:rPr>
            <w:noProof/>
            <w:webHidden/>
          </w:rPr>
          <w:fldChar w:fldCharType="end"/>
        </w:r>
      </w:hyperlink>
    </w:p>
    <w:p w14:paraId="1368B492" w14:textId="7E06A239"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7" w:history="1">
        <w:r w:rsidR="00F95B00" w:rsidRPr="004969B3">
          <w:rPr>
            <w:rStyle w:val="Hyperlink"/>
            <w:noProof/>
          </w:rPr>
          <w:t>Hình 4.13. Màn hình thay đổi phương thức check in và ca làm mặc định</w:t>
        </w:r>
        <w:r w:rsidR="00F95B00">
          <w:rPr>
            <w:noProof/>
            <w:webHidden/>
          </w:rPr>
          <w:tab/>
        </w:r>
        <w:r w:rsidR="00F95B00">
          <w:rPr>
            <w:noProof/>
            <w:webHidden/>
          </w:rPr>
          <w:fldChar w:fldCharType="begin"/>
        </w:r>
        <w:r w:rsidR="00F95B00">
          <w:rPr>
            <w:noProof/>
            <w:webHidden/>
          </w:rPr>
          <w:instrText xml:space="preserve"> PAGEREF _Toc217198737 \h </w:instrText>
        </w:r>
        <w:r w:rsidR="00F95B00">
          <w:rPr>
            <w:noProof/>
            <w:webHidden/>
          </w:rPr>
        </w:r>
        <w:r w:rsidR="00F95B00">
          <w:rPr>
            <w:noProof/>
            <w:webHidden/>
          </w:rPr>
          <w:fldChar w:fldCharType="separate"/>
        </w:r>
        <w:r w:rsidR="00E77479">
          <w:rPr>
            <w:noProof/>
            <w:webHidden/>
          </w:rPr>
          <w:t>81</w:t>
        </w:r>
        <w:r w:rsidR="00F95B00">
          <w:rPr>
            <w:noProof/>
            <w:webHidden/>
          </w:rPr>
          <w:fldChar w:fldCharType="end"/>
        </w:r>
      </w:hyperlink>
    </w:p>
    <w:p w14:paraId="32E40A0D" w14:textId="373F6231"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8" w:history="1">
        <w:r w:rsidR="00F95B00" w:rsidRPr="004969B3">
          <w:rPr>
            <w:rStyle w:val="Hyperlink"/>
            <w:noProof/>
          </w:rPr>
          <w:t>Hình 4.14. Màn hình chức năng xoá tài khoản</w:t>
        </w:r>
        <w:r w:rsidR="00F95B00">
          <w:rPr>
            <w:noProof/>
            <w:webHidden/>
          </w:rPr>
          <w:tab/>
        </w:r>
        <w:r w:rsidR="00F95B00">
          <w:rPr>
            <w:noProof/>
            <w:webHidden/>
          </w:rPr>
          <w:fldChar w:fldCharType="begin"/>
        </w:r>
        <w:r w:rsidR="00F95B00">
          <w:rPr>
            <w:noProof/>
            <w:webHidden/>
          </w:rPr>
          <w:instrText xml:space="preserve"> PAGEREF _Toc217198738 \h </w:instrText>
        </w:r>
        <w:r w:rsidR="00F95B00">
          <w:rPr>
            <w:noProof/>
            <w:webHidden/>
          </w:rPr>
        </w:r>
        <w:r w:rsidR="00F95B00">
          <w:rPr>
            <w:noProof/>
            <w:webHidden/>
          </w:rPr>
          <w:fldChar w:fldCharType="separate"/>
        </w:r>
        <w:r w:rsidR="00E77479">
          <w:rPr>
            <w:noProof/>
            <w:webHidden/>
          </w:rPr>
          <w:t>81</w:t>
        </w:r>
        <w:r w:rsidR="00F95B00">
          <w:rPr>
            <w:noProof/>
            <w:webHidden/>
          </w:rPr>
          <w:fldChar w:fldCharType="end"/>
        </w:r>
      </w:hyperlink>
    </w:p>
    <w:p w14:paraId="7162535C" w14:textId="5EEE6B19"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39" w:history="1">
        <w:r w:rsidR="00F95B00" w:rsidRPr="004969B3">
          <w:rPr>
            <w:rStyle w:val="Hyperlink"/>
            <w:noProof/>
          </w:rPr>
          <w:t>Hình 4.15. Giao diện danh sách chấm công đến muộn và rời ca làm việc</w:t>
        </w:r>
        <w:r w:rsidR="00F95B00">
          <w:rPr>
            <w:noProof/>
            <w:webHidden/>
          </w:rPr>
          <w:tab/>
        </w:r>
        <w:r w:rsidR="00F95B00">
          <w:rPr>
            <w:noProof/>
            <w:webHidden/>
          </w:rPr>
          <w:fldChar w:fldCharType="begin"/>
        </w:r>
        <w:r w:rsidR="00F95B00">
          <w:rPr>
            <w:noProof/>
            <w:webHidden/>
          </w:rPr>
          <w:instrText xml:space="preserve"> PAGEREF _Toc217198739 \h </w:instrText>
        </w:r>
        <w:r w:rsidR="00F95B00">
          <w:rPr>
            <w:noProof/>
            <w:webHidden/>
          </w:rPr>
        </w:r>
        <w:r w:rsidR="00F95B00">
          <w:rPr>
            <w:noProof/>
            <w:webHidden/>
          </w:rPr>
          <w:fldChar w:fldCharType="separate"/>
        </w:r>
        <w:r w:rsidR="00E77479">
          <w:rPr>
            <w:noProof/>
            <w:webHidden/>
          </w:rPr>
          <w:t>82</w:t>
        </w:r>
        <w:r w:rsidR="00F95B00">
          <w:rPr>
            <w:noProof/>
            <w:webHidden/>
          </w:rPr>
          <w:fldChar w:fldCharType="end"/>
        </w:r>
      </w:hyperlink>
    </w:p>
    <w:p w14:paraId="6424EAEE" w14:textId="031FAC8E"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40" w:history="1">
        <w:r w:rsidR="00F95B00" w:rsidRPr="004969B3">
          <w:rPr>
            <w:rStyle w:val="Hyperlink"/>
            <w:noProof/>
          </w:rPr>
          <w:t>Hình 4.16. Giao diện thống kê</w:t>
        </w:r>
        <w:r w:rsidR="00F95B00">
          <w:rPr>
            <w:noProof/>
            <w:webHidden/>
          </w:rPr>
          <w:tab/>
        </w:r>
        <w:r w:rsidR="00F95B00">
          <w:rPr>
            <w:noProof/>
            <w:webHidden/>
          </w:rPr>
          <w:fldChar w:fldCharType="begin"/>
        </w:r>
        <w:r w:rsidR="00F95B00">
          <w:rPr>
            <w:noProof/>
            <w:webHidden/>
          </w:rPr>
          <w:instrText xml:space="preserve"> PAGEREF _Toc217198740 \h </w:instrText>
        </w:r>
        <w:r w:rsidR="00F95B00">
          <w:rPr>
            <w:noProof/>
            <w:webHidden/>
          </w:rPr>
        </w:r>
        <w:r w:rsidR="00F95B00">
          <w:rPr>
            <w:noProof/>
            <w:webHidden/>
          </w:rPr>
          <w:fldChar w:fldCharType="separate"/>
        </w:r>
        <w:r w:rsidR="00E77479">
          <w:rPr>
            <w:noProof/>
            <w:webHidden/>
          </w:rPr>
          <w:t>83</w:t>
        </w:r>
        <w:r w:rsidR="00F95B00">
          <w:rPr>
            <w:noProof/>
            <w:webHidden/>
          </w:rPr>
          <w:fldChar w:fldCharType="end"/>
        </w:r>
      </w:hyperlink>
    </w:p>
    <w:p w14:paraId="775585B3" w14:textId="6B4262B2"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41" w:history="1">
        <w:r w:rsidR="00F95B00" w:rsidRPr="004969B3">
          <w:rPr>
            <w:rStyle w:val="Hyperlink"/>
            <w:noProof/>
          </w:rPr>
          <w:t>Hình 4.17. Màn hình danh sách đơn yêu cầu</w:t>
        </w:r>
        <w:r w:rsidR="00F95B00">
          <w:rPr>
            <w:noProof/>
            <w:webHidden/>
          </w:rPr>
          <w:tab/>
        </w:r>
        <w:r w:rsidR="00F95B00">
          <w:rPr>
            <w:noProof/>
            <w:webHidden/>
          </w:rPr>
          <w:fldChar w:fldCharType="begin"/>
        </w:r>
        <w:r w:rsidR="00F95B00">
          <w:rPr>
            <w:noProof/>
            <w:webHidden/>
          </w:rPr>
          <w:instrText xml:space="preserve"> PAGEREF _Toc217198741 \h </w:instrText>
        </w:r>
        <w:r w:rsidR="00F95B00">
          <w:rPr>
            <w:noProof/>
            <w:webHidden/>
          </w:rPr>
        </w:r>
        <w:r w:rsidR="00F95B00">
          <w:rPr>
            <w:noProof/>
            <w:webHidden/>
          </w:rPr>
          <w:fldChar w:fldCharType="separate"/>
        </w:r>
        <w:r w:rsidR="00E77479">
          <w:rPr>
            <w:noProof/>
            <w:webHidden/>
          </w:rPr>
          <w:t>85</w:t>
        </w:r>
        <w:r w:rsidR="00F95B00">
          <w:rPr>
            <w:noProof/>
            <w:webHidden/>
          </w:rPr>
          <w:fldChar w:fldCharType="end"/>
        </w:r>
      </w:hyperlink>
    </w:p>
    <w:p w14:paraId="26F70AAE" w14:textId="2B26BDC1"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42" w:history="1">
        <w:r w:rsidR="00F95B00" w:rsidRPr="004969B3">
          <w:rPr>
            <w:rStyle w:val="Hyperlink"/>
            <w:noProof/>
          </w:rPr>
          <w:t>Hình 4.18. Giao diện ca làm việc và thêm ca làm việc</w:t>
        </w:r>
        <w:r w:rsidR="00F95B00">
          <w:rPr>
            <w:noProof/>
            <w:webHidden/>
          </w:rPr>
          <w:tab/>
        </w:r>
        <w:r w:rsidR="00F95B00">
          <w:rPr>
            <w:noProof/>
            <w:webHidden/>
          </w:rPr>
          <w:fldChar w:fldCharType="begin"/>
        </w:r>
        <w:r w:rsidR="00F95B00">
          <w:rPr>
            <w:noProof/>
            <w:webHidden/>
          </w:rPr>
          <w:instrText xml:space="preserve"> PAGEREF _Toc217198742 \h </w:instrText>
        </w:r>
        <w:r w:rsidR="00F95B00">
          <w:rPr>
            <w:noProof/>
            <w:webHidden/>
          </w:rPr>
        </w:r>
        <w:r w:rsidR="00F95B00">
          <w:rPr>
            <w:noProof/>
            <w:webHidden/>
          </w:rPr>
          <w:fldChar w:fldCharType="separate"/>
        </w:r>
        <w:r w:rsidR="00E77479">
          <w:rPr>
            <w:noProof/>
            <w:webHidden/>
          </w:rPr>
          <w:t>86</w:t>
        </w:r>
        <w:r w:rsidR="00F95B00">
          <w:rPr>
            <w:noProof/>
            <w:webHidden/>
          </w:rPr>
          <w:fldChar w:fldCharType="end"/>
        </w:r>
      </w:hyperlink>
    </w:p>
    <w:p w14:paraId="6E61895A" w14:textId="3CC189CF"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43" w:history="1">
        <w:r w:rsidR="00F95B00" w:rsidRPr="004969B3">
          <w:rPr>
            <w:rStyle w:val="Hyperlink"/>
            <w:noProof/>
          </w:rPr>
          <w:t>Hình 4.19. Màn hình Thông tin công ty</w:t>
        </w:r>
        <w:r w:rsidR="00F95B00">
          <w:rPr>
            <w:noProof/>
            <w:webHidden/>
          </w:rPr>
          <w:tab/>
        </w:r>
        <w:r w:rsidR="00F95B00">
          <w:rPr>
            <w:noProof/>
            <w:webHidden/>
          </w:rPr>
          <w:fldChar w:fldCharType="begin"/>
        </w:r>
        <w:r w:rsidR="00F95B00">
          <w:rPr>
            <w:noProof/>
            <w:webHidden/>
          </w:rPr>
          <w:instrText xml:space="preserve"> PAGEREF _Toc217198743 \h </w:instrText>
        </w:r>
        <w:r w:rsidR="00F95B00">
          <w:rPr>
            <w:noProof/>
            <w:webHidden/>
          </w:rPr>
        </w:r>
        <w:r w:rsidR="00F95B00">
          <w:rPr>
            <w:noProof/>
            <w:webHidden/>
          </w:rPr>
          <w:fldChar w:fldCharType="separate"/>
        </w:r>
        <w:r w:rsidR="00E77479">
          <w:rPr>
            <w:noProof/>
            <w:webHidden/>
          </w:rPr>
          <w:t>87</w:t>
        </w:r>
        <w:r w:rsidR="00F95B00">
          <w:rPr>
            <w:noProof/>
            <w:webHidden/>
          </w:rPr>
          <w:fldChar w:fldCharType="end"/>
        </w:r>
      </w:hyperlink>
    </w:p>
    <w:p w14:paraId="2EDF413A" w14:textId="36050E7B"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44" w:history="1">
        <w:r w:rsidR="00F95B00" w:rsidRPr="004969B3">
          <w:rPr>
            <w:rStyle w:val="Hyperlink"/>
            <w:noProof/>
          </w:rPr>
          <w:t>Hình 4.20. Giao diện cài đặt phương thức check-in</w:t>
        </w:r>
        <w:r w:rsidR="00F95B00">
          <w:rPr>
            <w:noProof/>
            <w:webHidden/>
          </w:rPr>
          <w:tab/>
        </w:r>
        <w:r w:rsidR="00F95B00">
          <w:rPr>
            <w:noProof/>
            <w:webHidden/>
          </w:rPr>
          <w:fldChar w:fldCharType="begin"/>
        </w:r>
        <w:r w:rsidR="00F95B00">
          <w:rPr>
            <w:noProof/>
            <w:webHidden/>
          </w:rPr>
          <w:instrText xml:space="preserve"> PAGEREF _Toc217198744 \h </w:instrText>
        </w:r>
        <w:r w:rsidR="00F95B00">
          <w:rPr>
            <w:noProof/>
            <w:webHidden/>
          </w:rPr>
        </w:r>
        <w:r w:rsidR="00F95B00">
          <w:rPr>
            <w:noProof/>
            <w:webHidden/>
          </w:rPr>
          <w:fldChar w:fldCharType="separate"/>
        </w:r>
        <w:r w:rsidR="00E77479">
          <w:rPr>
            <w:noProof/>
            <w:webHidden/>
          </w:rPr>
          <w:t>88</w:t>
        </w:r>
        <w:r w:rsidR="00F95B00">
          <w:rPr>
            <w:noProof/>
            <w:webHidden/>
          </w:rPr>
          <w:fldChar w:fldCharType="end"/>
        </w:r>
      </w:hyperlink>
    </w:p>
    <w:p w14:paraId="7C14E964" w14:textId="77777777" w:rsidR="00F95B00" w:rsidRDefault="00F95B00">
      <w:pPr>
        <w:tabs>
          <w:tab w:val="left" w:pos="2835"/>
          <w:tab w:val="left" w:pos="6096"/>
        </w:tabs>
        <w:spacing w:before="0" w:after="360"/>
        <w:jc w:val="center"/>
        <w:rPr>
          <w:b/>
          <w:bCs/>
          <w:sz w:val="28"/>
          <w:szCs w:val="28"/>
        </w:rPr>
      </w:pPr>
      <w:r>
        <w:rPr>
          <w:b/>
          <w:bCs/>
          <w:sz w:val="28"/>
          <w:szCs w:val="28"/>
        </w:rPr>
        <w:fldChar w:fldCharType="end"/>
      </w:r>
    </w:p>
    <w:p w14:paraId="5EBE6B4E" w14:textId="048BE807" w:rsidR="00744901" w:rsidRDefault="00F95B00" w:rsidP="00F95B00">
      <w:pPr>
        <w:rPr>
          <w:b/>
          <w:bCs/>
          <w:sz w:val="28"/>
          <w:szCs w:val="28"/>
        </w:rPr>
      </w:pPr>
      <w:r>
        <w:rPr>
          <w:b/>
          <w:bCs/>
          <w:sz w:val="28"/>
          <w:szCs w:val="28"/>
        </w:rPr>
        <w:br w:type="page"/>
      </w:r>
    </w:p>
    <w:p w14:paraId="4A277CA8" w14:textId="0650F8F6" w:rsidR="00744901" w:rsidRDefault="00254ED8">
      <w:pPr>
        <w:tabs>
          <w:tab w:val="left" w:pos="2835"/>
          <w:tab w:val="left" w:pos="6096"/>
        </w:tabs>
        <w:spacing w:before="0" w:after="360"/>
        <w:jc w:val="center"/>
        <w:rPr>
          <w:b/>
          <w:bCs/>
          <w:sz w:val="28"/>
          <w:szCs w:val="28"/>
        </w:rPr>
      </w:pPr>
      <w:r>
        <w:rPr>
          <w:b/>
          <w:bCs/>
          <w:sz w:val="28"/>
          <w:szCs w:val="28"/>
        </w:rPr>
        <w:t>DANH MỤC BẢNG BIỂU</w:t>
      </w:r>
    </w:p>
    <w:p w14:paraId="64775ACF" w14:textId="67846FDB" w:rsidR="00F95B00" w:rsidRDefault="00F95B00">
      <w:pPr>
        <w:pStyle w:val="TableofFigures"/>
        <w:tabs>
          <w:tab w:val="right" w:leader="dot" w:pos="9345"/>
        </w:tabs>
        <w:rPr>
          <w:rFonts w:asciiTheme="minorHAnsi" w:eastAsiaTheme="minorEastAsia" w:hAnsiTheme="minorHAnsi" w:cstheme="minorBidi"/>
          <w:noProof/>
          <w:sz w:val="22"/>
          <w:szCs w:val="22"/>
          <w:lang w:val="en-US" w:eastAsia="ko-KR"/>
        </w:rPr>
      </w:pPr>
      <w:r>
        <w:rPr>
          <w:b/>
          <w:bCs/>
          <w:sz w:val="28"/>
          <w:szCs w:val="28"/>
        </w:rPr>
        <w:fldChar w:fldCharType="begin"/>
      </w:r>
      <w:r>
        <w:rPr>
          <w:b/>
          <w:bCs/>
          <w:sz w:val="28"/>
          <w:szCs w:val="28"/>
        </w:rPr>
        <w:instrText xml:space="preserve"> TOC \h \z \c "Bảng" </w:instrText>
      </w:r>
      <w:r>
        <w:rPr>
          <w:b/>
          <w:bCs/>
          <w:sz w:val="28"/>
          <w:szCs w:val="28"/>
        </w:rPr>
        <w:fldChar w:fldCharType="separate"/>
      </w:r>
      <w:hyperlink w:anchor="_Toc217198745" w:history="1">
        <w:r w:rsidRPr="00361322">
          <w:rPr>
            <w:rStyle w:val="Hyperlink"/>
            <w:noProof/>
          </w:rPr>
          <w:t>Bảng 2.1. Bảng tác nhân hệ thống</w:t>
        </w:r>
        <w:r>
          <w:rPr>
            <w:noProof/>
            <w:webHidden/>
          </w:rPr>
          <w:tab/>
        </w:r>
        <w:r>
          <w:rPr>
            <w:noProof/>
            <w:webHidden/>
          </w:rPr>
          <w:fldChar w:fldCharType="begin"/>
        </w:r>
        <w:r>
          <w:rPr>
            <w:noProof/>
            <w:webHidden/>
          </w:rPr>
          <w:instrText xml:space="preserve"> PAGEREF _Toc217198745 \h </w:instrText>
        </w:r>
        <w:r>
          <w:rPr>
            <w:noProof/>
            <w:webHidden/>
          </w:rPr>
        </w:r>
        <w:r>
          <w:rPr>
            <w:noProof/>
            <w:webHidden/>
          </w:rPr>
          <w:fldChar w:fldCharType="separate"/>
        </w:r>
        <w:r w:rsidR="00E77479">
          <w:rPr>
            <w:noProof/>
            <w:webHidden/>
          </w:rPr>
          <w:t>28</w:t>
        </w:r>
        <w:r>
          <w:rPr>
            <w:noProof/>
            <w:webHidden/>
          </w:rPr>
          <w:fldChar w:fldCharType="end"/>
        </w:r>
      </w:hyperlink>
    </w:p>
    <w:p w14:paraId="51E3ADCF" w14:textId="2C153846"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46" w:history="1">
        <w:r w:rsidR="00F95B00" w:rsidRPr="00361322">
          <w:rPr>
            <w:rStyle w:val="Hyperlink"/>
            <w:noProof/>
          </w:rPr>
          <w:t>Bảng 3.1. Lưu thông tin của người dùng</w:t>
        </w:r>
        <w:r w:rsidR="00F95B00">
          <w:rPr>
            <w:noProof/>
            <w:webHidden/>
          </w:rPr>
          <w:tab/>
        </w:r>
        <w:r w:rsidR="00F95B00">
          <w:rPr>
            <w:noProof/>
            <w:webHidden/>
          </w:rPr>
          <w:fldChar w:fldCharType="begin"/>
        </w:r>
        <w:r w:rsidR="00F95B00">
          <w:rPr>
            <w:noProof/>
            <w:webHidden/>
          </w:rPr>
          <w:instrText xml:space="preserve"> PAGEREF _Toc217198746 \h </w:instrText>
        </w:r>
        <w:r w:rsidR="00F95B00">
          <w:rPr>
            <w:noProof/>
            <w:webHidden/>
          </w:rPr>
        </w:r>
        <w:r w:rsidR="00F95B00">
          <w:rPr>
            <w:noProof/>
            <w:webHidden/>
          </w:rPr>
          <w:fldChar w:fldCharType="separate"/>
        </w:r>
        <w:r w:rsidR="00E77479">
          <w:rPr>
            <w:noProof/>
            <w:webHidden/>
          </w:rPr>
          <w:t>50</w:t>
        </w:r>
        <w:r w:rsidR="00F95B00">
          <w:rPr>
            <w:noProof/>
            <w:webHidden/>
          </w:rPr>
          <w:fldChar w:fldCharType="end"/>
        </w:r>
      </w:hyperlink>
    </w:p>
    <w:p w14:paraId="268FCCA5" w14:textId="1986FA7D"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47" w:history="1">
        <w:r w:rsidR="00F95B00" w:rsidRPr="00361322">
          <w:rPr>
            <w:rStyle w:val="Hyperlink"/>
            <w:noProof/>
          </w:rPr>
          <w:t>Bảng 3.2. Lưu thông tin công ty</w:t>
        </w:r>
        <w:r w:rsidR="00F95B00">
          <w:rPr>
            <w:noProof/>
            <w:webHidden/>
          </w:rPr>
          <w:tab/>
        </w:r>
        <w:r w:rsidR="00F95B00">
          <w:rPr>
            <w:noProof/>
            <w:webHidden/>
          </w:rPr>
          <w:fldChar w:fldCharType="begin"/>
        </w:r>
        <w:r w:rsidR="00F95B00">
          <w:rPr>
            <w:noProof/>
            <w:webHidden/>
          </w:rPr>
          <w:instrText xml:space="preserve"> PAGEREF _Toc217198747 \h </w:instrText>
        </w:r>
        <w:r w:rsidR="00F95B00">
          <w:rPr>
            <w:noProof/>
            <w:webHidden/>
          </w:rPr>
        </w:r>
        <w:r w:rsidR="00F95B00">
          <w:rPr>
            <w:noProof/>
            <w:webHidden/>
          </w:rPr>
          <w:fldChar w:fldCharType="separate"/>
        </w:r>
        <w:r w:rsidR="00E77479">
          <w:rPr>
            <w:noProof/>
            <w:webHidden/>
          </w:rPr>
          <w:t>51</w:t>
        </w:r>
        <w:r w:rsidR="00F95B00">
          <w:rPr>
            <w:noProof/>
            <w:webHidden/>
          </w:rPr>
          <w:fldChar w:fldCharType="end"/>
        </w:r>
      </w:hyperlink>
    </w:p>
    <w:p w14:paraId="75AAA5BD" w14:textId="42A38823"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48" w:history="1">
        <w:r w:rsidR="00F95B00" w:rsidRPr="00361322">
          <w:rPr>
            <w:rStyle w:val="Hyperlink"/>
            <w:noProof/>
          </w:rPr>
          <w:t>Bảng 3.3. Lưu trữ mọi bản ghi chấm công</w:t>
        </w:r>
        <w:r w:rsidR="00F95B00">
          <w:rPr>
            <w:noProof/>
            <w:webHidden/>
          </w:rPr>
          <w:tab/>
        </w:r>
        <w:r w:rsidR="00F95B00">
          <w:rPr>
            <w:noProof/>
            <w:webHidden/>
          </w:rPr>
          <w:fldChar w:fldCharType="begin"/>
        </w:r>
        <w:r w:rsidR="00F95B00">
          <w:rPr>
            <w:noProof/>
            <w:webHidden/>
          </w:rPr>
          <w:instrText xml:space="preserve"> PAGEREF _Toc217198748 \h </w:instrText>
        </w:r>
        <w:r w:rsidR="00F95B00">
          <w:rPr>
            <w:noProof/>
            <w:webHidden/>
          </w:rPr>
        </w:r>
        <w:r w:rsidR="00F95B00">
          <w:rPr>
            <w:noProof/>
            <w:webHidden/>
          </w:rPr>
          <w:fldChar w:fldCharType="separate"/>
        </w:r>
        <w:r w:rsidR="00E77479">
          <w:rPr>
            <w:noProof/>
            <w:webHidden/>
          </w:rPr>
          <w:t>52</w:t>
        </w:r>
        <w:r w:rsidR="00F95B00">
          <w:rPr>
            <w:noProof/>
            <w:webHidden/>
          </w:rPr>
          <w:fldChar w:fldCharType="end"/>
        </w:r>
      </w:hyperlink>
    </w:p>
    <w:p w14:paraId="2EA52EA9" w14:textId="32AD6F79"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49" w:history="1">
        <w:r w:rsidR="00F95B00" w:rsidRPr="00361322">
          <w:rPr>
            <w:rStyle w:val="Hyperlink"/>
            <w:noProof/>
          </w:rPr>
          <w:t>Bảng 3.4. Quản lý các ca làm việc khác nhau trong công ty</w:t>
        </w:r>
        <w:r w:rsidR="00F95B00">
          <w:rPr>
            <w:noProof/>
            <w:webHidden/>
          </w:rPr>
          <w:tab/>
        </w:r>
        <w:r w:rsidR="00F95B00">
          <w:rPr>
            <w:noProof/>
            <w:webHidden/>
          </w:rPr>
          <w:fldChar w:fldCharType="begin"/>
        </w:r>
        <w:r w:rsidR="00F95B00">
          <w:rPr>
            <w:noProof/>
            <w:webHidden/>
          </w:rPr>
          <w:instrText xml:space="preserve"> PAGEREF _Toc217198749 \h </w:instrText>
        </w:r>
        <w:r w:rsidR="00F95B00">
          <w:rPr>
            <w:noProof/>
            <w:webHidden/>
          </w:rPr>
        </w:r>
        <w:r w:rsidR="00F95B00">
          <w:rPr>
            <w:noProof/>
            <w:webHidden/>
          </w:rPr>
          <w:fldChar w:fldCharType="separate"/>
        </w:r>
        <w:r w:rsidR="00E77479">
          <w:rPr>
            <w:noProof/>
            <w:webHidden/>
          </w:rPr>
          <w:t>54</w:t>
        </w:r>
        <w:r w:rsidR="00F95B00">
          <w:rPr>
            <w:noProof/>
            <w:webHidden/>
          </w:rPr>
          <w:fldChar w:fldCharType="end"/>
        </w:r>
      </w:hyperlink>
    </w:p>
    <w:p w14:paraId="11FBCB8F" w14:textId="1C2A438D"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50" w:history="1">
        <w:r w:rsidR="00F95B00" w:rsidRPr="00361322">
          <w:rPr>
            <w:rStyle w:val="Hyperlink"/>
            <w:noProof/>
          </w:rPr>
          <w:t>Bảng 3.5. Lưu thông tin phòng ban trong công ty</w:t>
        </w:r>
        <w:r w:rsidR="00F95B00">
          <w:rPr>
            <w:noProof/>
            <w:webHidden/>
          </w:rPr>
          <w:tab/>
        </w:r>
        <w:r w:rsidR="00F95B00">
          <w:rPr>
            <w:noProof/>
            <w:webHidden/>
          </w:rPr>
          <w:fldChar w:fldCharType="begin"/>
        </w:r>
        <w:r w:rsidR="00F95B00">
          <w:rPr>
            <w:noProof/>
            <w:webHidden/>
          </w:rPr>
          <w:instrText xml:space="preserve"> PAGEREF _Toc217198750 \h </w:instrText>
        </w:r>
        <w:r w:rsidR="00F95B00">
          <w:rPr>
            <w:noProof/>
            <w:webHidden/>
          </w:rPr>
        </w:r>
        <w:r w:rsidR="00F95B00">
          <w:rPr>
            <w:noProof/>
            <w:webHidden/>
          </w:rPr>
          <w:fldChar w:fldCharType="separate"/>
        </w:r>
        <w:r w:rsidR="00E77479">
          <w:rPr>
            <w:noProof/>
            <w:webHidden/>
          </w:rPr>
          <w:t>54</w:t>
        </w:r>
        <w:r w:rsidR="00F95B00">
          <w:rPr>
            <w:noProof/>
            <w:webHidden/>
          </w:rPr>
          <w:fldChar w:fldCharType="end"/>
        </w:r>
      </w:hyperlink>
    </w:p>
    <w:p w14:paraId="03BCEF57" w14:textId="3F8514DF"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51" w:history="1">
        <w:r w:rsidR="00F95B00" w:rsidRPr="00361322">
          <w:rPr>
            <w:rStyle w:val="Hyperlink"/>
            <w:noProof/>
          </w:rPr>
          <w:t>Bảng 3.6. Lưu thông tin các đơn đăng ký và lịch sử làm thêm giờ</w:t>
        </w:r>
        <w:r w:rsidR="00F95B00">
          <w:rPr>
            <w:noProof/>
            <w:webHidden/>
          </w:rPr>
          <w:tab/>
        </w:r>
        <w:r w:rsidR="00F95B00">
          <w:rPr>
            <w:noProof/>
            <w:webHidden/>
          </w:rPr>
          <w:fldChar w:fldCharType="begin"/>
        </w:r>
        <w:r w:rsidR="00F95B00">
          <w:rPr>
            <w:noProof/>
            <w:webHidden/>
          </w:rPr>
          <w:instrText xml:space="preserve"> PAGEREF _Toc217198751 \h </w:instrText>
        </w:r>
        <w:r w:rsidR="00F95B00">
          <w:rPr>
            <w:noProof/>
            <w:webHidden/>
          </w:rPr>
        </w:r>
        <w:r w:rsidR="00F95B00">
          <w:rPr>
            <w:noProof/>
            <w:webHidden/>
          </w:rPr>
          <w:fldChar w:fldCharType="separate"/>
        </w:r>
        <w:r w:rsidR="00E77479">
          <w:rPr>
            <w:noProof/>
            <w:webHidden/>
          </w:rPr>
          <w:t>55</w:t>
        </w:r>
        <w:r w:rsidR="00F95B00">
          <w:rPr>
            <w:noProof/>
            <w:webHidden/>
          </w:rPr>
          <w:fldChar w:fldCharType="end"/>
        </w:r>
      </w:hyperlink>
    </w:p>
    <w:p w14:paraId="02368D8A" w14:textId="281B2C41" w:rsidR="00F95B00" w:rsidRDefault="00415889">
      <w:pPr>
        <w:pStyle w:val="TableofFigures"/>
        <w:tabs>
          <w:tab w:val="right" w:leader="dot" w:pos="9345"/>
        </w:tabs>
        <w:rPr>
          <w:rFonts w:asciiTheme="minorHAnsi" w:eastAsiaTheme="minorEastAsia" w:hAnsiTheme="minorHAnsi" w:cstheme="minorBidi"/>
          <w:noProof/>
          <w:sz w:val="22"/>
          <w:szCs w:val="22"/>
          <w:lang w:val="en-US" w:eastAsia="ko-KR"/>
        </w:rPr>
      </w:pPr>
      <w:hyperlink w:anchor="_Toc217198752" w:history="1">
        <w:r w:rsidR="00F95B00" w:rsidRPr="00361322">
          <w:rPr>
            <w:rStyle w:val="Hyperlink"/>
            <w:noProof/>
          </w:rPr>
          <w:t>Bảng 3.7. Lưu các đơn xin nghỉ phép</w:t>
        </w:r>
        <w:r w:rsidR="00F95B00">
          <w:rPr>
            <w:noProof/>
            <w:webHidden/>
          </w:rPr>
          <w:tab/>
        </w:r>
        <w:r w:rsidR="00F95B00">
          <w:rPr>
            <w:noProof/>
            <w:webHidden/>
          </w:rPr>
          <w:fldChar w:fldCharType="begin"/>
        </w:r>
        <w:r w:rsidR="00F95B00">
          <w:rPr>
            <w:noProof/>
            <w:webHidden/>
          </w:rPr>
          <w:instrText xml:space="preserve"> PAGEREF _Toc217198752 \h </w:instrText>
        </w:r>
        <w:r w:rsidR="00F95B00">
          <w:rPr>
            <w:noProof/>
            <w:webHidden/>
          </w:rPr>
        </w:r>
        <w:r w:rsidR="00F95B00">
          <w:rPr>
            <w:noProof/>
            <w:webHidden/>
          </w:rPr>
          <w:fldChar w:fldCharType="separate"/>
        </w:r>
        <w:r w:rsidR="00E77479">
          <w:rPr>
            <w:noProof/>
            <w:webHidden/>
          </w:rPr>
          <w:t>56</w:t>
        </w:r>
        <w:r w:rsidR="00F95B00">
          <w:rPr>
            <w:noProof/>
            <w:webHidden/>
          </w:rPr>
          <w:fldChar w:fldCharType="end"/>
        </w:r>
      </w:hyperlink>
    </w:p>
    <w:p w14:paraId="6B6BB37B" w14:textId="03CBF24E" w:rsidR="00F95B00" w:rsidRDefault="00F95B00">
      <w:pPr>
        <w:tabs>
          <w:tab w:val="left" w:pos="2835"/>
          <w:tab w:val="left" w:pos="6096"/>
        </w:tabs>
        <w:spacing w:before="0" w:after="360"/>
        <w:jc w:val="center"/>
        <w:rPr>
          <w:b/>
          <w:bCs/>
          <w:sz w:val="28"/>
          <w:szCs w:val="28"/>
        </w:rPr>
      </w:pPr>
      <w:r>
        <w:rPr>
          <w:b/>
          <w:bCs/>
          <w:sz w:val="28"/>
          <w:szCs w:val="28"/>
        </w:rPr>
        <w:fldChar w:fldCharType="end"/>
      </w:r>
    </w:p>
    <w:p w14:paraId="514810FA" w14:textId="77777777" w:rsidR="00F95B00" w:rsidRDefault="00F95B00">
      <w:pPr>
        <w:rPr>
          <w:b/>
          <w:bCs/>
        </w:rPr>
      </w:pPr>
      <w:bookmarkStart w:id="2" w:name="_2xt2ibqhsji8" w:colFirst="0" w:colLast="0"/>
      <w:bookmarkEnd w:id="2"/>
      <w:r>
        <w:rPr>
          <w:b/>
          <w:bCs/>
        </w:rPr>
        <w:br w:type="page"/>
      </w:r>
    </w:p>
    <w:p w14:paraId="0C2C3443" w14:textId="4CB4DB26" w:rsidR="00744901" w:rsidRDefault="00254ED8">
      <w:pPr>
        <w:jc w:val="center"/>
        <w:rPr>
          <w:b/>
          <w:bCs/>
        </w:rPr>
      </w:pPr>
      <w:r>
        <w:rPr>
          <w:b/>
          <w:bCs/>
        </w:rPr>
        <w:t>DANH MỤC TỪ VIẾT TẮT</w:t>
      </w:r>
    </w:p>
    <w:p w14:paraId="16DDAA96" w14:textId="77777777" w:rsidR="00744901" w:rsidRDefault="00744901"/>
    <w:tbl>
      <w:tblPr>
        <w:tblStyle w:val="a4"/>
        <w:tblW w:w="93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8"/>
        <w:gridCol w:w="2949"/>
        <w:gridCol w:w="3043"/>
        <w:gridCol w:w="2408"/>
      </w:tblGrid>
      <w:tr w:rsidR="00744901" w14:paraId="6F2AD38B" w14:textId="77777777" w:rsidTr="007449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9" w:type="dxa"/>
            <w:shd w:val="clear" w:color="auto" w:fill="D5DCE4"/>
          </w:tcPr>
          <w:p w14:paraId="50E5F177" w14:textId="77777777" w:rsidR="00744901" w:rsidRDefault="00254ED8">
            <w:pPr>
              <w:spacing w:line="288" w:lineRule="auto"/>
              <w:jc w:val="center"/>
              <w:rPr>
                <w:color w:val="000000"/>
              </w:rPr>
            </w:pPr>
            <w:r>
              <w:rPr>
                <w:b w:val="0"/>
                <w:bCs w:val="0"/>
                <w:color w:val="000000"/>
              </w:rPr>
              <w:t>STT</w:t>
            </w:r>
          </w:p>
        </w:tc>
        <w:tc>
          <w:tcPr>
            <w:tcW w:w="2949" w:type="dxa"/>
            <w:shd w:val="clear" w:color="auto" w:fill="D5DCE4"/>
          </w:tcPr>
          <w:p w14:paraId="206D4C2E" w14:textId="77777777" w:rsidR="00744901" w:rsidRDefault="00254ED8">
            <w:pPr>
              <w:spacing w:line="288" w:lineRule="auto"/>
              <w:jc w:val="center"/>
              <w:cnfStyle w:val="100000000000" w:firstRow="1" w:lastRow="0" w:firstColumn="0" w:lastColumn="0" w:oddVBand="0" w:evenVBand="0" w:oddHBand="0" w:evenHBand="0" w:firstRowFirstColumn="0" w:firstRowLastColumn="0" w:lastRowFirstColumn="0" w:lastRowLastColumn="0"/>
              <w:rPr>
                <w:color w:val="000000"/>
              </w:rPr>
            </w:pPr>
            <w:r>
              <w:rPr>
                <w:b w:val="0"/>
                <w:bCs w:val="0"/>
                <w:color w:val="000000"/>
              </w:rPr>
              <w:t>Từ viết tắt</w:t>
            </w:r>
          </w:p>
        </w:tc>
        <w:tc>
          <w:tcPr>
            <w:tcW w:w="3043" w:type="dxa"/>
            <w:shd w:val="clear" w:color="auto" w:fill="D5DCE4"/>
          </w:tcPr>
          <w:p w14:paraId="1C105469" w14:textId="77777777" w:rsidR="00744901" w:rsidRDefault="00254ED8">
            <w:pPr>
              <w:spacing w:line="288" w:lineRule="auto"/>
              <w:jc w:val="center"/>
              <w:cnfStyle w:val="100000000000" w:firstRow="1" w:lastRow="0" w:firstColumn="0" w:lastColumn="0" w:oddVBand="0" w:evenVBand="0" w:oddHBand="0" w:evenHBand="0" w:firstRowFirstColumn="0" w:firstRowLastColumn="0" w:lastRowFirstColumn="0" w:lastRowLastColumn="0"/>
              <w:rPr>
                <w:color w:val="000000"/>
              </w:rPr>
            </w:pPr>
            <w:r>
              <w:rPr>
                <w:b w:val="0"/>
                <w:bCs w:val="0"/>
                <w:color w:val="000000"/>
              </w:rPr>
              <w:t>Ý nghĩa (Tiếng Việt)</w:t>
            </w:r>
          </w:p>
        </w:tc>
        <w:tc>
          <w:tcPr>
            <w:tcW w:w="2408" w:type="dxa"/>
          </w:tcPr>
          <w:p w14:paraId="3982EF80" w14:textId="77777777" w:rsidR="00744901" w:rsidRDefault="00254ED8">
            <w:pPr>
              <w:spacing w:line="288" w:lineRule="auto"/>
              <w:jc w:val="center"/>
              <w:cnfStyle w:val="100000000000" w:firstRow="1" w:lastRow="0" w:firstColumn="0" w:lastColumn="0" w:oddVBand="0" w:evenVBand="0" w:oddHBand="0" w:evenHBand="0" w:firstRowFirstColumn="0" w:firstRowLastColumn="0" w:lastRowFirstColumn="0" w:lastRowLastColumn="0"/>
              <w:rPr>
                <w:color w:val="000000"/>
              </w:rPr>
            </w:pPr>
            <w:r>
              <w:rPr>
                <w:b w:val="0"/>
                <w:bCs w:val="0"/>
                <w:color w:val="000000"/>
              </w:rPr>
              <w:t>Ý nghĩa (Tiếng Anh)</w:t>
            </w:r>
          </w:p>
        </w:tc>
      </w:tr>
      <w:tr w:rsidR="00744901" w14:paraId="0A4C5AB0" w14:textId="77777777" w:rsidTr="00744901">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949" w:type="dxa"/>
            <w:tcBorders>
              <w:bottom w:val="single" w:sz="4" w:space="0" w:color="000000"/>
            </w:tcBorders>
          </w:tcPr>
          <w:p w14:paraId="590277BA" w14:textId="77777777" w:rsidR="00744901" w:rsidRDefault="00254ED8">
            <w:pPr>
              <w:spacing w:line="288" w:lineRule="auto"/>
              <w:jc w:val="center"/>
              <w:rPr>
                <w:color w:val="000000"/>
              </w:rPr>
            </w:pPr>
            <w:r>
              <w:t>1</w:t>
            </w:r>
          </w:p>
        </w:tc>
        <w:tc>
          <w:tcPr>
            <w:tcW w:w="2949" w:type="dxa"/>
            <w:tcBorders>
              <w:bottom w:val="single" w:sz="4" w:space="0" w:color="000000"/>
            </w:tcBorders>
          </w:tcPr>
          <w:p w14:paraId="4EB7FAB4"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rPr>
                <w:color w:val="000000"/>
              </w:rPr>
            </w:pPr>
            <w:r>
              <w:t>CSDL</w:t>
            </w:r>
          </w:p>
        </w:tc>
        <w:tc>
          <w:tcPr>
            <w:tcW w:w="3043" w:type="dxa"/>
            <w:tcBorders>
              <w:bottom w:val="single" w:sz="4" w:space="0" w:color="000000"/>
            </w:tcBorders>
          </w:tcPr>
          <w:p w14:paraId="0319A6F5"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rPr>
                <w:color w:val="000000"/>
              </w:rPr>
            </w:pPr>
            <w:r>
              <w:t>Cơ sở dữ liệu</w:t>
            </w:r>
          </w:p>
        </w:tc>
        <w:tc>
          <w:tcPr>
            <w:tcW w:w="2408" w:type="dxa"/>
          </w:tcPr>
          <w:p w14:paraId="0A26B722"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pPr>
            <w:r>
              <w:t>Database</w:t>
            </w:r>
          </w:p>
        </w:tc>
      </w:tr>
      <w:tr w:rsidR="00744901" w14:paraId="73C77212" w14:textId="77777777" w:rsidTr="00744901">
        <w:trPr>
          <w:trHeight w:val="728"/>
        </w:trPr>
        <w:tc>
          <w:tcPr>
            <w:cnfStyle w:val="001000000000" w:firstRow="0" w:lastRow="0" w:firstColumn="1" w:lastColumn="0" w:oddVBand="0" w:evenVBand="0" w:oddHBand="0" w:evenHBand="0" w:firstRowFirstColumn="0" w:firstRowLastColumn="0" w:lastRowFirstColumn="0" w:lastRowLastColumn="0"/>
            <w:tcW w:w="949" w:type="dxa"/>
            <w:tcBorders>
              <w:top w:val="single" w:sz="4" w:space="0" w:color="000000"/>
            </w:tcBorders>
          </w:tcPr>
          <w:p w14:paraId="2E3FD969" w14:textId="77777777" w:rsidR="00744901" w:rsidRDefault="00254ED8">
            <w:pPr>
              <w:spacing w:line="288" w:lineRule="auto"/>
              <w:jc w:val="center"/>
            </w:pPr>
            <w:r>
              <w:t>2</w:t>
            </w:r>
          </w:p>
        </w:tc>
        <w:tc>
          <w:tcPr>
            <w:tcW w:w="2949" w:type="dxa"/>
            <w:tcBorders>
              <w:top w:val="single" w:sz="4" w:space="0" w:color="000000"/>
            </w:tcBorders>
          </w:tcPr>
          <w:p w14:paraId="628466AA"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API</w:t>
            </w:r>
          </w:p>
        </w:tc>
        <w:tc>
          <w:tcPr>
            <w:tcW w:w="3043" w:type="dxa"/>
            <w:tcBorders>
              <w:top w:val="single" w:sz="4" w:space="0" w:color="000000"/>
            </w:tcBorders>
          </w:tcPr>
          <w:p w14:paraId="0C6372AF"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Giao diện lập trình ứng dụng</w:t>
            </w:r>
          </w:p>
        </w:tc>
        <w:tc>
          <w:tcPr>
            <w:tcW w:w="2408" w:type="dxa"/>
          </w:tcPr>
          <w:p w14:paraId="5E335EC4"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Application Programming Interface</w:t>
            </w:r>
          </w:p>
        </w:tc>
      </w:tr>
      <w:tr w:rsidR="00744901" w14:paraId="30B1283E" w14:textId="77777777" w:rsidTr="00744901">
        <w:trPr>
          <w:cnfStyle w:val="000000100000" w:firstRow="0" w:lastRow="0" w:firstColumn="0" w:lastColumn="0" w:oddVBand="0" w:evenVBand="0" w:oddHBand="1" w:evenHBand="0" w:firstRowFirstColumn="0" w:firstRowLastColumn="0" w:lastRowFirstColumn="0" w:lastRowLastColumn="0"/>
          <w:trHeight w:val="910"/>
        </w:trPr>
        <w:tc>
          <w:tcPr>
            <w:cnfStyle w:val="001000000000" w:firstRow="0" w:lastRow="0" w:firstColumn="1" w:lastColumn="0" w:oddVBand="0" w:evenVBand="0" w:oddHBand="0" w:evenHBand="0" w:firstRowFirstColumn="0" w:firstRowLastColumn="0" w:lastRowFirstColumn="0" w:lastRowLastColumn="0"/>
            <w:tcW w:w="949" w:type="dxa"/>
            <w:tcBorders>
              <w:bottom w:val="single" w:sz="4" w:space="0" w:color="000000"/>
            </w:tcBorders>
          </w:tcPr>
          <w:p w14:paraId="457019D2" w14:textId="77777777" w:rsidR="00744901" w:rsidRDefault="00254ED8">
            <w:pPr>
              <w:spacing w:line="288" w:lineRule="auto"/>
              <w:jc w:val="center"/>
              <w:rPr>
                <w:color w:val="000000"/>
              </w:rPr>
            </w:pPr>
            <w:r>
              <w:t>3</w:t>
            </w:r>
          </w:p>
        </w:tc>
        <w:tc>
          <w:tcPr>
            <w:tcW w:w="2949" w:type="dxa"/>
            <w:tcBorders>
              <w:bottom w:val="single" w:sz="4" w:space="0" w:color="000000"/>
            </w:tcBorders>
          </w:tcPr>
          <w:p w14:paraId="789B5BBC"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rPr>
                <w:color w:val="000000"/>
              </w:rPr>
            </w:pPr>
            <w:r>
              <w:t>REST</w:t>
            </w:r>
          </w:p>
        </w:tc>
        <w:tc>
          <w:tcPr>
            <w:tcW w:w="3043" w:type="dxa"/>
            <w:tcBorders>
              <w:bottom w:val="single" w:sz="4" w:space="0" w:color="000000"/>
            </w:tcBorders>
          </w:tcPr>
          <w:p w14:paraId="7B1B4250"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rPr>
                <w:color w:val="000000"/>
              </w:rPr>
            </w:pPr>
            <w:r>
              <w:t>Chuyển trạng thái đại diện</w:t>
            </w:r>
          </w:p>
        </w:tc>
        <w:tc>
          <w:tcPr>
            <w:tcW w:w="2408" w:type="dxa"/>
          </w:tcPr>
          <w:p w14:paraId="5FCC038D"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pPr>
            <w:r>
              <w:t>Representational State Transfer</w:t>
            </w:r>
          </w:p>
        </w:tc>
      </w:tr>
      <w:tr w:rsidR="00744901" w14:paraId="07AACA21" w14:textId="77777777" w:rsidTr="00744901">
        <w:trPr>
          <w:trHeight w:val="412"/>
        </w:trPr>
        <w:tc>
          <w:tcPr>
            <w:cnfStyle w:val="001000000000" w:firstRow="0" w:lastRow="0" w:firstColumn="1" w:lastColumn="0" w:oddVBand="0" w:evenVBand="0" w:oddHBand="0" w:evenHBand="0" w:firstRowFirstColumn="0" w:firstRowLastColumn="0" w:lastRowFirstColumn="0" w:lastRowLastColumn="0"/>
            <w:tcW w:w="949" w:type="dxa"/>
            <w:tcBorders>
              <w:top w:val="single" w:sz="4" w:space="0" w:color="000000"/>
              <w:bottom w:val="single" w:sz="4" w:space="0" w:color="000000"/>
            </w:tcBorders>
          </w:tcPr>
          <w:p w14:paraId="17619B35" w14:textId="77777777" w:rsidR="00744901" w:rsidRDefault="00254ED8">
            <w:pPr>
              <w:spacing w:line="288" w:lineRule="auto"/>
              <w:jc w:val="center"/>
            </w:pPr>
            <w:r>
              <w:t>4</w:t>
            </w:r>
          </w:p>
        </w:tc>
        <w:tc>
          <w:tcPr>
            <w:tcW w:w="2949" w:type="dxa"/>
            <w:tcBorders>
              <w:top w:val="single" w:sz="4" w:space="0" w:color="000000"/>
              <w:bottom w:val="single" w:sz="4" w:space="0" w:color="000000"/>
            </w:tcBorders>
          </w:tcPr>
          <w:p w14:paraId="168BFB13"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UI</w:t>
            </w:r>
          </w:p>
        </w:tc>
        <w:tc>
          <w:tcPr>
            <w:tcW w:w="3043" w:type="dxa"/>
            <w:tcBorders>
              <w:top w:val="single" w:sz="4" w:space="0" w:color="000000"/>
              <w:bottom w:val="single" w:sz="4" w:space="0" w:color="000000"/>
            </w:tcBorders>
          </w:tcPr>
          <w:p w14:paraId="132BD1EF"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Giao diện người dùng</w:t>
            </w:r>
          </w:p>
        </w:tc>
        <w:tc>
          <w:tcPr>
            <w:tcW w:w="2408" w:type="dxa"/>
          </w:tcPr>
          <w:p w14:paraId="132182FC"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User Interface</w:t>
            </w:r>
          </w:p>
        </w:tc>
      </w:tr>
      <w:tr w:rsidR="00744901" w14:paraId="6647CD37" w14:textId="77777777" w:rsidTr="00744901">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49" w:type="dxa"/>
            <w:tcBorders>
              <w:top w:val="single" w:sz="4" w:space="0" w:color="000000"/>
              <w:bottom w:val="single" w:sz="4" w:space="0" w:color="000000"/>
            </w:tcBorders>
          </w:tcPr>
          <w:p w14:paraId="3E18F987" w14:textId="77777777" w:rsidR="00744901" w:rsidRDefault="00254ED8">
            <w:pPr>
              <w:spacing w:line="288" w:lineRule="auto"/>
              <w:jc w:val="center"/>
            </w:pPr>
            <w:r>
              <w:t>5</w:t>
            </w:r>
          </w:p>
        </w:tc>
        <w:tc>
          <w:tcPr>
            <w:tcW w:w="2949" w:type="dxa"/>
            <w:tcBorders>
              <w:top w:val="single" w:sz="4" w:space="0" w:color="000000"/>
              <w:bottom w:val="single" w:sz="4" w:space="0" w:color="000000"/>
            </w:tcBorders>
          </w:tcPr>
          <w:p w14:paraId="5F2989F5"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pPr>
            <w:r>
              <w:t>UX</w:t>
            </w:r>
          </w:p>
        </w:tc>
        <w:tc>
          <w:tcPr>
            <w:tcW w:w="3043" w:type="dxa"/>
            <w:tcBorders>
              <w:top w:val="single" w:sz="4" w:space="0" w:color="000000"/>
              <w:bottom w:val="single" w:sz="4" w:space="0" w:color="000000"/>
            </w:tcBorders>
          </w:tcPr>
          <w:p w14:paraId="579E54A5"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pPr>
            <w:r>
              <w:t>Trải nghiệm người dùng</w:t>
            </w:r>
          </w:p>
        </w:tc>
        <w:tc>
          <w:tcPr>
            <w:tcW w:w="2408" w:type="dxa"/>
          </w:tcPr>
          <w:p w14:paraId="70221335"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pPr>
            <w:r>
              <w:t>User Experience</w:t>
            </w:r>
          </w:p>
        </w:tc>
      </w:tr>
      <w:tr w:rsidR="00744901" w14:paraId="4010E8B9" w14:textId="77777777" w:rsidTr="00744901">
        <w:trPr>
          <w:trHeight w:val="411"/>
        </w:trPr>
        <w:tc>
          <w:tcPr>
            <w:cnfStyle w:val="001000000000" w:firstRow="0" w:lastRow="0" w:firstColumn="1" w:lastColumn="0" w:oddVBand="0" w:evenVBand="0" w:oddHBand="0" w:evenHBand="0" w:firstRowFirstColumn="0" w:firstRowLastColumn="0" w:lastRowFirstColumn="0" w:lastRowLastColumn="0"/>
            <w:tcW w:w="949" w:type="dxa"/>
            <w:tcBorders>
              <w:top w:val="single" w:sz="4" w:space="0" w:color="000000"/>
            </w:tcBorders>
          </w:tcPr>
          <w:p w14:paraId="6B98A5A6" w14:textId="77777777" w:rsidR="00744901" w:rsidRDefault="00254ED8">
            <w:pPr>
              <w:spacing w:line="288" w:lineRule="auto"/>
              <w:jc w:val="center"/>
            </w:pPr>
            <w:r>
              <w:t>6</w:t>
            </w:r>
          </w:p>
        </w:tc>
        <w:tc>
          <w:tcPr>
            <w:tcW w:w="2949" w:type="dxa"/>
            <w:tcBorders>
              <w:top w:val="single" w:sz="4" w:space="0" w:color="000000"/>
            </w:tcBorders>
          </w:tcPr>
          <w:p w14:paraId="5A17B602"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GPS</w:t>
            </w:r>
          </w:p>
        </w:tc>
        <w:tc>
          <w:tcPr>
            <w:tcW w:w="3043" w:type="dxa"/>
            <w:tcBorders>
              <w:top w:val="single" w:sz="4" w:space="0" w:color="000000"/>
            </w:tcBorders>
          </w:tcPr>
          <w:p w14:paraId="5AAE495C"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Hệ thống định vị toàn cầu</w:t>
            </w:r>
          </w:p>
        </w:tc>
        <w:tc>
          <w:tcPr>
            <w:tcW w:w="2408" w:type="dxa"/>
          </w:tcPr>
          <w:p w14:paraId="6B413812"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Global Positioning System</w:t>
            </w:r>
          </w:p>
        </w:tc>
      </w:tr>
      <w:tr w:rsidR="00744901" w14:paraId="5D709EBF" w14:textId="77777777" w:rsidTr="00744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dxa"/>
          </w:tcPr>
          <w:p w14:paraId="63BCE77B" w14:textId="77777777" w:rsidR="00744901" w:rsidRDefault="00254ED8">
            <w:pPr>
              <w:spacing w:line="288" w:lineRule="auto"/>
              <w:jc w:val="center"/>
              <w:rPr>
                <w:color w:val="000000"/>
              </w:rPr>
            </w:pPr>
            <w:r>
              <w:t>7</w:t>
            </w:r>
          </w:p>
        </w:tc>
        <w:tc>
          <w:tcPr>
            <w:tcW w:w="2949" w:type="dxa"/>
          </w:tcPr>
          <w:p w14:paraId="61095790"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rPr>
                <w:color w:val="000000"/>
              </w:rPr>
            </w:pPr>
            <w:r>
              <w:t>HRM</w:t>
            </w:r>
          </w:p>
        </w:tc>
        <w:tc>
          <w:tcPr>
            <w:tcW w:w="3043" w:type="dxa"/>
          </w:tcPr>
          <w:p w14:paraId="3E710F25"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rPr>
                <w:color w:val="000000"/>
              </w:rPr>
            </w:pPr>
            <w:r>
              <w:t>Quản lý nguồn nhân lực</w:t>
            </w:r>
          </w:p>
        </w:tc>
        <w:tc>
          <w:tcPr>
            <w:tcW w:w="2408" w:type="dxa"/>
          </w:tcPr>
          <w:p w14:paraId="125EE47F" w14:textId="77777777" w:rsidR="00744901" w:rsidRDefault="00254ED8">
            <w:pPr>
              <w:spacing w:line="288" w:lineRule="auto"/>
              <w:jc w:val="left"/>
              <w:cnfStyle w:val="000000100000" w:firstRow="0" w:lastRow="0" w:firstColumn="0" w:lastColumn="0" w:oddVBand="0" w:evenVBand="0" w:oddHBand="1" w:evenHBand="0" w:firstRowFirstColumn="0" w:firstRowLastColumn="0" w:lastRowFirstColumn="0" w:lastRowLastColumn="0"/>
            </w:pPr>
            <w:r>
              <w:t>Human Resource Management</w:t>
            </w:r>
          </w:p>
        </w:tc>
      </w:tr>
      <w:tr w:rsidR="00744901" w14:paraId="226F0088" w14:textId="77777777" w:rsidTr="00744901">
        <w:tc>
          <w:tcPr>
            <w:cnfStyle w:val="001000000000" w:firstRow="0" w:lastRow="0" w:firstColumn="1" w:lastColumn="0" w:oddVBand="0" w:evenVBand="0" w:oddHBand="0" w:evenHBand="0" w:firstRowFirstColumn="0" w:firstRowLastColumn="0" w:lastRowFirstColumn="0" w:lastRowLastColumn="0"/>
            <w:tcW w:w="949" w:type="dxa"/>
          </w:tcPr>
          <w:p w14:paraId="4486F195" w14:textId="77777777" w:rsidR="00744901" w:rsidRDefault="00254ED8">
            <w:pPr>
              <w:spacing w:line="288" w:lineRule="auto"/>
              <w:jc w:val="center"/>
              <w:rPr>
                <w:color w:val="000000"/>
              </w:rPr>
            </w:pPr>
            <w:r>
              <w:t>8</w:t>
            </w:r>
          </w:p>
        </w:tc>
        <w:tc>
          <w:tcPr>
            <w:tcW w:w="2949" w:type="dxa"/>
          </w:tcPr>
          <w:p w14:paraId="07EEC610"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rPr>
                <w:color w:val="000000"/>
              </w:rPr>
            </w:pPr>
            <w:r>
              <w:t>SQL</w:t>
            </w:r>
          </w:p>
        </w:tc>
        <w:tc>
          <w:tcPr>
            <w:tcW w:w="3043" w:type="dxa"/>
          </w:tcPr>
          <w:p w14:paraId="6E30FA9F"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rPr>
                <w:color w:val="000000"/>
              </w:rPr>
            </w:pPr>
            <w:r>
              <w:t>Ngôn ngữ truy vấn có cấu trúc</w:t>
            </w:r>
          </w:p>
        </w:tc>
        <w:tc>
          <w:tcPr>
            <w:tcW w:w="2408" w:type="dxa"/>
          </w:tcPr>
          <w:p w14:paraId="680BA969" w14:textId="77777777" w:rsidR="00744901" w:rsidRDefault="00254ED8">
            <w:pPr>
              <w:spacing w:line="288" w:lineRule="auto"/>
              <w:jc w:val="left"/>
              <w:cnfStyle w:val="000000000000" w:firstRow="0" w:lastRow="0" w:firstColumn="0" w:lastColumn="0" w:oddVBand="0" w:evenVBand="0" w:oddHBand="0" w:evenHBand="0" w:firstRowFirstColumn="0" w:firstRowLastColumn="0" w:lastRowFirstColumn="0" w:lastRowLastColumn="0"/>
            </w:pPr>
            <w:r>
              <w:t>Structured Query Language</w:t>
            </w:r>
          </w:p>
        </w:tc>
      </w:tr>
    </w:tbl>
    <w:p w14:paraId="17741DA7" w14:textId="77777777" w:rsidR="00744901" w:rsidRDefault="00254ED8">
      <w:pPr>
        <w:rPr>
          <w:b/>
          <w:bCs/>
          <w:sz w:val="32"/>
          <w:szCs w:val="32"/>
        </w:rPr>
        <w:sectPr w:rsidR="00744901">
          <w:pgSz w:w="11907" w:h="16840"/>
          <w:pgMar w:top="1134" w:right="851" w:bottom="1134" w:left="1701" w:header="567" w:footer="567" w:gutter="0"/>
          <w:pgNumType w:start="1"/>
          <w:cols w:space="720"/>
        </w:sectPr>
      </w:pPr>
      <w:r>
        <w:br w:type="page"/>
      </w:r>
    </w:p>
    <w:p w14:paraId="5CA244A4" w14:textId="77777777" w:rsidR="00744901" w:rsidRDefault="00254ED8" w:rsidP="00F95B00">
      <w:pPr>
        <w:pStyle w:val="Heading1"/>
        <w:numPr>
          <w:ilvl w:val="0"/>
          <w:numId w:val="0"/>
        </w:numPr>
        <w:ind w:left="1701" w:hanging="1701"/>
        <w:jc w:val="center"/>
      </w:pPr>
      <w:bookmarkStart w:id="3" w:name="_n0ilic1l53ar" w:colFirst="0" w:colLast="0"/>
      <w:bookmarkStart w:id="4" w:name="_Toc217198598"/>
      <w:bookmarkEnd w:id="3"/>
      <w:r>
        <w:t>LỜI MỞ ĐẦU</w:t>
      </w:r>
      <w:bookmarkEnd w:id="4"/>
    </w:p>
    <w:p w14:paraId="58303187" w14:textId="77777777" w:rsidR="00744901" w:rsidRDefault="00254ED8">
      <w:pPr>
        <w:numPr>
          <w:ilvl w:val="0"/>
          <w:numId w:val="28"/>
        </w:numPr>
        <w:pBdr>
          <w:top w:val="nil"/>
          <w:left w:val="nil"/>
          <w:bottom w:val="nil"/>
          <w:right w:val="nil"/>
          <w:between w:val="nil"/>
        </w:pBdr>
        <w:rPr>
          <w:b/>
          <w:bCs/>
          <w:color w:val="000000"/>
        </w:rPr>
      </w:pPr>
      <w:r>
        <w:rPr>
          <w:b/>
          <w:bCs/>
          <w:color w:val="000000"/>
        </w:rPr>
        <w:t>Mục tiêu</w:t>
      </w:r>
    </w:p>
    <w:p w14:paraId="4BE8DBBD" w14:textId="77777777" w:rsidR="00744901" w:rsidRDefault="00254ED8">
      <w:pPr>
        <w:pBdr>
          <w:top w:val="nil"/>
          <w:left w:val="nil"/>
          <w:bottom w:val="nil"/>
          <w:right w:val="nil"/>
          <w:between w:val="nil"/>
        </w:pBdr>
        <w:spacing w:line="288" w:lineRule="auto"/>
        <w:ind w:firstLine="562"/>
        <w:rPr>
          <w:color w:val="000000"/>
        </w:rPr>
      </w:pPr>
      <w:r>
        <w:rPr>
          <w:color w:val="000000"/>
        </w:rPr>
        <w:t>Trong kỷ nguyên chuyển đổi số và sự phát triển của xu hướng làm việc linh hoạt (như hybrid hoặc làm việc từ xa), việc quản lý thời gian và nguồn nhân lực tại các doanh nghiệp ngày càng trở nên phức tạp và đòi hỏi tính chính xác cao. Bộ phận Nhân sự (HR) cần một hệ thống đáng tin cậy để theo dõi, tổng hợp dữ liệu làm việc của nhân viên, đảm bảo sự minh bạch và là cơ sở để tính toán chế độ đãi ngộ.</w:t>
      </w:r>
    </w:p>
    <w:p w14:paraId="3F42B761" w14:textId="77777777" w:rsidR="00744901" w:rsidRDefault="00254ED8">
      <w:pPr>
        <w:pBdr>
          <w:top w:val="nil"/>
          <w:left w:val="nil"/>
          <w:bottom w:val="nil"/>
          <w:right w:val="nil"/>
          <w:between w:val="nil"/>
        </w:pBdr>
        <w:spacing w:line="288" w:lineRule="auto"/>
        <w:ind w:firstLine="562"/>
        <w:rPr>
          <w:color w:val="000000"/>
        </w:rPr>
      </w:pPr>
      <w:r>
        <w:rPr>
          <w:color w:val="000000"/>
        </w:rPr>
        <w:t>Tuy nhiên, thực tế cho thấy nhiều doanh nghiệp vẫn đang sử dụng các phương pháp chấm công truyền thống (như ghi chép bằng tay, bảng tính Excel, hoặc máy chấm công vân tay vật lý) gặp phải nhiều hạn chế. Những phương pháp này thường tốn thời gian cho việc tổng hợp dữ liệu, dễ xảy ra sai sót hoặc gian lận, và đặc biệt không hiệu quả trong việc quản lý nhân viên làm việc bên ngoài văn phòng hoặc theo lịch trình linh hoạt. Việc thiếu dữ liệu thời gian thực và quy trình xử lý thủ công đã ảnh hưởng đáng kể đến hiệu suất quản lý và sự minh bạch trong doanh nghiệp.</w:t>
      </w:r>
    </w:p>
    <w:p w14:paraId="7D81D648" w14:textId="77777777" w:rsidR="00744901" w:rsidRDefault="00254ED8">
      <w:pPr>
        <w:pBdr>
          <w:top w:val="nil"/>
          <w:left w:val="nil"/>
          <w:bottom w:val="nil"/>
          <w:right w:val="nil"/>
          <w:between w:val="nil"/>
        </w:pBdr>
        <w:spacing w:line="288" w:lineRule="auto"/>
        <w:ind w:firstLine="562"/>
        <w:rPr>
          <w:color w:val="000000"/>
        </w:rPr>
      </w:pPr>
      <w:r>
        <w:rPr>
          <w:color w:val="000000"/>
        </w:rPr>
        <w:t>Vì những lý do trên, việc xây dựng một Phần mềm Chấm công Tự động sử dụng các công nghệ hiện đại (như ứng dụng di động, GPS, hoặc QR code) là giải pháp cấp thiết. Hệ thống này sẽ tự động hóa hoàn toàn quy trình ghi nhận, tổng hợp và xử lý dữ liệu chấm công. Nó không chỉ giúp bộ phận HR tiết kiệm thời gian, giảm thiểu lỗi, mà còn cung cấp một nền tảng minh bạch và tiện lợi cho nhân viên trong việc theo dõi giờ làm việc, xin nghỉ phép hay yêu cầu làm thêm giờ.</w:t>
      </w:r>
    </w:p>
    <w:p w14:paraId="79068462" w14:textId="76DF0DF7" w:rsidR="00744901" w:rsidRDefault="001F08CB">
      <w:pPr>
        <w:pBdr>
          <w:top w:val="nil"/>
          <w:left w:val="nil"/>
          <w:bottom w:val="nil"/>
          <w:right w:val="nil"/>
          <w:between w:val="nil"/>
        </w:pBdr>
        <w:spacing w:line="288" w:lineRule="auto"/>
        <w:ind w:firstLine="562"/>
        <w:rPr>
          <w:color w:val="000000"/>
        </w:rPr>
      </w:pPr>
      <w:r>
        <w:rPr>
          <w:color w:val="000000"/>
        </w:rPr>
        <w:t>Khoá luận</w:t>
      </w:r>
      <w:r w:rsidR="00254ED8">
        <w:rPr>
          <w:color w:val="000000"/>
        </w:rPr>
        <w:t xml:space="preserve"> "Xây dựng phần mềm chấm công tự động</w:t>
      </w:r>
      <w:r w:rsidR="007C747B" w:rsidRPr="007C747B">
        <w:t xml:space="preserve"> </w:t>
      </w:r>
      <w:r w:rsidR="007C747B">
        <w:rPr>
          <w:color w:val="000000"/>
        </w:rPr>
        <w:t>cho công ty cổ phần Infinity Technology Global</w:t>
      </w:r>
      <w:r w:rsidR="00254ED8">
        <w:rPr>
          <w:color w:val="000000"/>
        </w:rPr>
        <w:t>" này được thực hiện nhằm mục đích giải quyết triệt để các vấn đề trên, tối ưu hóa quy trình quản lý nhân sự và góp phần nâng cao hiệu quả hoạt động chung của công ty.</w:t>
      </w:r>
    </w:p>
    <w:p w14:paraId="0A11AA1A" w14:textId="77777777" w:rsidR="00744901" w:rsidRDefault="00254ED8">
      <w:pPr>
        <w:numPr>
          <w:ilvl w:val="0"/>
          <w:numId w:val="28"/>
        </w:numPr>
        <w:pBdr>
          <w:top w:val="nil"/>
          <w:left w:val="nil"/>
          <w:bottom w:val="nil"/>
          <w:right w:val="nil"/>
          <w:between w:val="nil"/>
        </w:pBdr>
        <w:rPr>
          <w:b/>
          <w:bCs/>
          <w:color w:val="000000"/>
        </w:rPr>
      </w:pPr>
      <w:bookmarkStart w:id="5" w:name="_pdxl3kno30ug" w:colFirst="0" w:colLast="0"/>
      <w:bookmarkEnd w:id="5"/>
      <w:r>
        <w:rPr>
          <w:b/>
          <w:bCs/>
          <w:color w:val="000000"/>
        </w:rPr>
        <w:t>Phạm vi bài toán và phương pháp nghiên cứu</w:t>
      </w:r>
    </w:p>
    <w:p w14:paraId="62B75CB8" w14:textId="55E7C105" w:rsidR="00744901" w:rsidRPr="007C747B" w:rsidRDefault="00254ED8">
      <w:pPr>
        <w:spacing w:before="240" w:after="240" w:line="288" w:lineRule="auto"/>
        <w:ind w:firstLine="720"/>
        <w:rPr>
          <w:bCs/>
        </w:rPr>
      </w:pPr>
      <w:r w:rsidRPr="007C747B">
        <w:rPr>
          <w:bCs/>
        </w:rPr>
        <w:t xml:space="preserve">Phạm vi của </w:t>
      </w:r>
      <w:r w:rsidR="001F08CB" w:rsidRPr="007C747B">
        <w:rPr>
          <w:bCs/>
        </w:rPr>
        <w:t>khoá luận</w:t>
      </w:r>
      <w:r w:rsidRPr="007C747B">
        <w:rPr>
          <w:bCs/>
        </w:rPr>
        <w:t xml:space="preserve"> này tập trung vào việc xây dựng một hệ thống phần mềm chấm công gồm ứng dụng di động (Mobile App) dành cho nhân viên và hệ thống quản trị (Web Admin) dành cho quản lý/bộ phận Nhân sự (HR), nhằm tự động hóa quy trình ghi nhận và quản lý thời gian làm việc.</w:t>
      </w:r>
    </w:p>
    <w:p w14:paraId="2F6CDE4E" w14:textId="77777777" w:rsidR="00744901" w:rsidRPr="007C747B" w:rsidRDefault="00254ED8">
      <w:pPr>
        <w:spacing w:before="240" w:after="240" w:line="288" w:lineRule="auto"/>
        <w:rPr>
          <w:bCs/>
        </w:rPr>
      </w:pPr>
      <w:r w:rsidRPr="007C747B">
        <w:rPr>
          <w:bCs/>
        </w:rPr>
        <w:t>Các tác nhân chính của hệ thống bao gồm:</w:t>
      </w:r>
    </w:p>
    <w:p w14:paraId="7E99198B" w14:textId="77777777" w:rsidR="00744901" w:rsidRPr="007C747B" w:rsidRDefault="00254ED8">
      <w:pPr>
        <w:numPr>
          <w:ilvl w:val="0"/>
          <w:numId w:val="1"/>
        </w:numPr>
        <w:pBdr>
          <w:top w:val="nil"/>
          <w:left w:val="nil"/>
          <w:bottom w:val="nil"/>
          <w:right w:val="nil"/>
          <w:between w:val="nil"/>
        </w:pBdr>
        <w:rPr>
          <w:bCs/>
          <w:color w:val="000000"/>
        </w:rPr>
      </w:pPr>
      <w:r w:rsidRPr="007C747B">
        <w:rPr>
          <w:bCs/>
          <w:color w:val="000000"/>
        </w:rPr>
        <w:t>Nhân viên (Employee): Sử dụng ứng dụng di động để thực hiện các chức năng cốt lõi như Chấm công (Check-in/Check-out) tại địa điểm quy định (sử dụng công nghệ như GPS/Wi-Fi/QR code), Gửi yêu cầu nghỉ phép, Yêu cầu làm thêm giờ, và Xem lịch sử chấm công cá nhân.</w:t>
      </w:r>
    </w:p>
    <w:p w14:paraId="5275E713" w14:textId="77777777" w:rsidR="00744901" w:rsidRPr="007C747B" w:rsidRDefault="00254ED8">
      <w:pPr>
        <w:numPr>
          <w:ilvl w:val="0"/>
          <w:numId w:val="1"/>
        </w:numPr>
        <w:pBdr>
          <w:top w:val="nil"/>
          <w:left w:val="nil"/>
          <w:bottom w:val="nil"/>
          <w:right w:val="nil"/>
          <w:between w:val="nil"/>
        </w:pBdr>
        <w:rPr>
          <w:bCs/>
          <w:color w:val="000000"/>
        </w:rPr>
      </w:pPr>
      <w:r w:rsidRPr="007C747B">
        <w:rPr>
          <w:bCs/>
          <w:color w:val="000000"/>
        </w:rPr>
        <w:t>Quản lý/Admin (HR/Manager): Sử dụng hệ thống Web để quản lý dữ liệu nhân viên, duyệt các yêu cầu nghỉ phép/làm thêm giờ, theo dõi tình trạng chấm công theo thời gian thực, và xuất báo cáo tổng hợp để phục vụ việc tính lương.</w:t>
      </w:r>
    </w:p>
    <w:p w14:paraId="102EAE3B" w14:textId="77777777" w:rsidR="00744901" w:rsidRDefault="00254ED8">
      <w:pPr>
        <w:pBdr>
          <w:top w:val="nil"/>
          <w:left w:val="nil"/>
          <w:bottom w:val="nil"/>
          <w:right w:val="nil"/>
          <w:between w:val="nil"/>
        </w:pBdr>
        <w:ind w:left="567" w:hanging="284"/>
        <w:rPr>
          <w:b/>
          <w:bCs/>
          <w:color w:val="000000"/>
          <w:sz w:val="24"/>
          <w:szCs w:val="24"/>
        </w:rPr>
      </w:pPr>
      <w:r>
        <w:rPr>
          <w:color w:val="000000"/>
        </w:rPr>
        <w:t>Phạm vi của hệ thống bao gồm các chức năng chính:</w:t>
      </w:r>
    </w:p>
    <w:p w14:paraId="69DEB73E" w14:textId="77777777" w:rsidR="00744901" w:rsidRDefault="00254ED8">
      <w:pPr>
        <w:numPr>
          <w:ilvl w:val="0"/>
          <w:numId w:val="12"/>
        </w:numPr>
        <w:pBdr>
          <w:top w:val="nil"/>
          <w:left w:val="nil"/>
          <w:bottom w:val="nil"/>
          <w:right w:val="nil"/>
          <w:between w:val="nil"/>
        </w:pBdr>
        <w:ind w:hanging="283"/>
        <w:rPr>
          <w:b/>
          <w:bCs/>
          <w:color w:val="000000"/>
        </w:rPr>
      </w:pPr>
      <w:r>
        <w:rPr>
          <w:color w:val="000000"/>
        </w:rPr>
        <w:t>Hỗ trợ xác thực danh tính và phân quyền theo vai trò (Nhân viên, Quản lý).</w:t>
      </w:r>
    </w:p>
    <w:p w14:paraId="2028AD00" w14:textId="77777777" w:rsidR="00744901" w:rsidRDefault="00254ED8">
      <w:pPr>
        <w:numPr>
          <w:ilvl w:val="0"/>
          <w:numId w:val="12"/>
        </w:numPr>
        <w:pBdr>
          <w:top w:val="nil"/>
          <w:left w:val="nil"/>
          <w:bottom w:val="nil"/>
          <w:right w:val="nil"/>
          <w:between w:val="nil"/>
        </w:pBdr>
        <w:ind w:hanging="283"/>
        <w:rPr>
          <w:color w:val="000000"/>
        </w:rPr>
      </w:pPr>
      <w:r>
        <w:rPr>
          <w:color w:val="000000"/>
        </w:rPr>
        <w:t>Chức năng chấm công tự động, có giới hạn về vị trí địa lý hoặc phương thức xác thực</w:t>
      </w:r>
    </w:p>
    <w:p w14:paraId="5381ACEB" w14:textId="77777777" w:rsidR="00744901" w:rsidRDefault="00254ED8">
      <w:pPr>
        <w:numPr>
          <w:ilvl w:val="0"/>
          <w:numId w:val="12"/>
        </w:numPr>
        <w:pBdr>
          <w:top w:val="nil"/>
          <w:left w:val="nil"/>
          <w:bottom w:val="nil"/>
          <w:right w:val="nil"/>
          <w:between w:val="nil"/>
        </w:pBdr>
        <w:ind w:hanging="283"/>
        <w:rPr>
          <w:color w:val="000000"/>
        </w:rPr>
      </w:pPr>
      <w:r>
        <w:rPr>
          <w:color w:val="000000"/>
        </w:rPr>
        <w:t>Quản lý danh mục nhân viên, phòng ban</w:t>
      </w:r>
    </w:p>
    <w:p w14:paraId="30D39DFF" w14:textId="77777777" w:rsidR="00744901" w:rsidRDefault="00254ED8">
      <w:pPr>
        <w:numPr>
          <w:ilvl w:val="0"/>
          <w:numId w:val="12"/>
        </w:numPr>
        <w:pBdr>
          <w:top w:val="nil"/>
          <w:left w:val="nil"/>
          <w:bottom w:val="nil"/>
          <w:right w:val="nil"/>
          <w:between w:val="nil"/>
        </w:pBdr>
        <w:ind w:hanging="283"/>
        <w:rPr>
          <w:color w:val="000000"/>
        </w:rPr>
      </w:pPr>
      <w:r>
        <w:rPr>
          <w:color w:val="000000"/>
        </w:rPr>
        <w:t>Quản lý và xử lý các loại đơn từ (nghỉ phép, làm thêm giờ).</w:t>
      </w:r>
    </w:p>
    <w:p w14:paraId="41610552" w14:textId="77777777" w:rsidR="00744901" w:rsidRDefault="00254ED8">
      <w:pPr>
        <w:numPr>
          <w:ilvl w:val="0"/>
          <w:numId w:val="12"/>
        </w:numPr>
        <w:pBdr>
          <w:top w:val="nil"/>
          <w:left w:val="nil"/>
          <w:bottom w:val="nil"/>
          <w:right w:val="nil"/>
          <w:between w:val="nil"/>
        </w:pBdr>
        <w:ind w:hanging="283"/>
        <w:rPr>
          <w:color w:val="000000"/>
        </w:rPr>
      </w:pPr>
      <w:r>
        <w:rPr>
          <w:color w:val="000000"/>
        </w:rPr>
        <w:t>Thống kê và tạo báo cáo chi tiết về giờ làm việc, nghỉ phép.</w:t>
      </w:r>
    </w:p>
    <w:p w14:paraId="4215F1C8" w14:textId="77777777" w:rsidR="00744901" w:rsidRDefault="00254ED8">
      <w:pPr>
        <w:pBdr>
          <w:top w:val="nil"/>
          <w:left w:val="nil"/>
          <w:bottom w:val="nil"/>
          <w:right w:val="nil"/>
          <w:between w:val="nil"/>
        </w:pBdr>
        <w:ind w:firstLine="567"/>
        <w:rPr>
          <w:color w:val="000000"/>
        </w:rPr>
      </w:pPr>
      <w:r>
        <w:rPr>
          <w:color w:val="000000"/>
        </w:rPr>
        <w:t>Dự án sẽ được thực hiện thông qua các bước:</w:t>
      </w:r>
    </w:p>
    <w:p w14:paraId="5EE95B13" w14:textId="77777777" w:rsidR="00744901" w:rsidRDefault="00254ED8">
      <w:pPr>
        <w:numPr>
          <w:ilvl w:val="0"/>
          <w:numId w:val="1"/>
        </w:numPr>
        <w:pBdr>
          <w:top w:val="nil"/>
          <w:left w:val="nil"/>
          <w:bottom w:val="nil"/>
          <w:right w:val="nil"/>
          <w:between w:val="nil"/>
        </w:pBdr>
        <w:rPr>
          <w:color w:val="000000"/>
        </w:rPr>
      </w:pPr>
      <w:r>
        <w:rPr>
          <w:color w:val="000000"/>
        </w:rPr>
        <w:t>Nghiên cứu và Phân tích Yêu cầu: Nghiên cứu các quy trình chấm công hiện tại của doanh nghiệp và thu thập các yêu cầu nghiệp vụ chi tiết. Áp dụng kỹ thuật Use Case để đặc tả rõ ràng các chức năng cần thiết.</w:t>
      </w:r>
    </w:p>
    <w:p w14:paraId="3957C471" w14:textId="77777777" w:rsidR="00744901" w:rsidRDefault="00254ED8">
      <w:pPr>
        <w:numPr>
          <w:ilvl w:val="0"/>
          <w:numId w:val="1"/>
        </w:numPr>
        <w:pBdr>
          <w:top w:val="nil"/>
          <w:left w:val="nil"/>
          <w:bottom w:val="nil"/>
          <w:right w:val="nil"/>
          <w:between w:val="nil"/>
        </w:pBdr>
        <w:rPr>
          <w:color w:val="000000"/>
        </w:rPr>
      </w:pPr>
      <w:r>
        <w:rPr>
          <w:color w:val="000000"/>
        </w:rPr>
        <w:t>Thiết kế Hệ thống: Xây dựng Kiến trúc hệ thống tổng thể (Web/Mobile/API), thiết kế Lược đồ Cơ sở dữ liệu quan hệ (ERD/MySQL) và các biểu đồ tương tác (Biểu đồ Tuần tự, Biểu đồ Lớp) để mô tả logic hoạt động.</w:t>
      </w:r>
    </w:p>
    <w:p w14:paraId="7717E309" w14:textId="77777777" w:rsidR="00744901" w:rsidRDefault="00254ED8">
      <w:pPr>
        <w:numPr>
          <w:ilvl w:val="0"/>
          <w:numId w:val="1"/>
        </w:numPr>
        <w:pBdr>
          <w:top w:val="nil"/>
          <w:left w:val="nil"/>
          <w:bottom w:val="nil"/>
          <w:right w:val="nil"/>
          <w:between w:val="nil"/>
        </w:pBdr>
        <w:rPr>
          <w:b/>
          <w:bCs/>
          <w:color w:val="000000"/>
        </w:rPr>
      </w:pPr>
      <w:r>
        <w:rPr>
          <w:color w:val="000000"/>
        </w:rPr>
        <w:t xml:space="preserve">Cài đặt và Phát triển: Phát triển ứng dụng di động (sử dụng Flutter) và hệ thống Backend/API (sử dụng Laravel/PHP) dựa trên các thiết kế đã được duyệt. </w:t>
      </w:r>
    </w:p>
    <w:p w14:paraId="6A6DD51D" w14:textId="77777777" w:rsidR="00744901" w:rsidRDefault="00254ED8">
      <w:pPr>
        <w:numPr>
          <w:ilvl w:val="0"/>
          <w:numId w:val="1"/>
        </w:numPr>
        <w:pBdr>
          <w:top w:val="nil"/>
          <w:left w:val="nil"/>
          <w:bottom w:val="nil"/>
          <w:right w:val="nil"/>
          <w:between w:val="nil"/>
        </w:pBdr>
        <w:rPr>
          <w:color w:val="000000"/>
        </w:rPr>
      </w:pPr>
      <w:r>
        <w:rPr>
          <w:color w:val="000000"/>
        </w:rPr>
        <w:t>Kiểm thử và Thử nghiệm: Thực hiện kiểm thử đơn vị (Unit Test) và kiểm thử tích hợp (Integration Test), sau đó thử nghiệm Alpha/Beta để đảm bảo hệ thống hoạt động ổn định, chính xác và đáp ứng đúng yêu cầu nghiệp vụ.</w:t>
      </w:r>
    </w:p>
    <w:p w14:paraId="1295BBB0" w14:textId="77777777" w:rsidR="00744901" w:rsidRDefault="00254ED8">
      <w:pPr>
        <w:numPr>
          <w:ilvl w:val="0"/>
          <w:numId w:val="1"/>
        </w:numPr>
        <w:pBdr>
          <w:top w:val="nil"/>
          <w:left w:val="nil"/>
          <w:bottom w:val="nil"/>
          <w:right w:val="nil"/>
          <w:between w:val="nil"/>
        </w:pBdr>
        <w:rPr>
          <w:b/>
          <w:bCs/>
          <w:color w:val="000000"/>
        </w:rPr>
      </w:pPr>
      <w:r>
        <w:rPr>
          <w:color w:val="000000"/>
        </w:rPr>
        <w:t>Tài liệu hoá và Bàn giao: Hoàn thiện báo cáo Khoá luận Tốt nghiệp, tổng hợp mã nguồn và hướng dẫn sử dụng</w:t>
      </w:r>
    </w:p>
    <w:p w14:paraId="154E15F9" w14:textId="77777777" w:rsidR="00744901" w:rsidRDefault="00254ED8">
      <w:pPr>
        <w:numPr>
          <w:ilvl w:val="0"/>
          <w:numId w:val="1"/>
        </w:numPr>
        <w:pBdr>
          <w:top w:val="nil"/>
          <w:left w:val="nil"/>
          <w:bottom w:val="nil"/>
          <w:right w:val="nil"/>
          <w:between w:val="nil"/>
        </w:pBdr>
        <w:rPr>
          <w:color w:val="000000"/>
        </w:rPr>
      </w:pPr>
      <w:r>
        <w:rPr>
          <w:color w:val="000000"/>
        </w:rPr>
        <w:t xml:space="preserve"> Tài liệu tham khảo: Tổng hợp các nguồn nghiên cứu, nền tảng </w:t>
      </w:r>
      <w:r>
        <w:t>chấm công</w:t>
      </w:r>
      <w:r>
        <w:rPr>
          <w:color w:val="000000"/>
        </w:rPr>
        <w:t xml:space="preserve"> hiện có để tối ưu hóa hệ thống. Liên tục cập nhật và cải tiến dựa trên phản hồi từ người dùng.</w:t>
      </w:r>
    </w:p>
    <w:p w14:paraId="6FADAC6C" w14:textId="77777777" w:rsidR="00744901" w:rsidRDefault="00254ED8">
      <w:pPr>
        <w:numPr>
          <w:ilvl w:val="0"/>
          <w:numId w:val="28"/>
        </w:numPr>
        <w:pBdr>
          <w:top w:val="nil"/>
          <w:left w:val="nil"/>
          <w:bottom w:val="nil"/>
          <w:right w:val="nil"/>
          <w:between w:val="nil"/>
        </w:pBdr>
        <w:spacing w:line="288" w:lineRule="auto"/>
        <w:rPr>
          <w:b/>
          <w:bCs/>
          <w:color w:val="000000"/>
        </w:rPr>
      </w:pPr>
      <w:r>
        <w:rPr>
          <w:b/>
          <w:bCs/>
          <w:color w:val="000000"/>
        </w:rPr>
        <w:t>Bố cục</w:t>
      </w:r>
    </w:p>
    <w:p w14:paraId="74BCA990" w14:textId="77777777" w:rsidR="00744901" w:rsidRDefault="00254ED8">
      <w:pPr>
        <w:spacing w:line="288" w:lineRule="auto"/>
        <w:ind w:firstLine="562"/>
      </w:pPr>
      <w:r>
        <w:rPr>
          <w:color w:val="000000"/>
        </w:rPr>
        <w:t>Báo cáo Khoá luận Tốt nghiệp được trình bày thành với bố cục 4 chương</w:t>
      </w:r>
    </w:p>
    <w:p w14:paraId="04C1DCBF" w14:textId="77777777" w:rsidR="00744901" w:rsidRDefault="00254ED8">
      <w:pPr>
        <w:numPr>
          <w:ilvl w:val="0"/>
          <w:numId w:val="1"/>
        </w:numPr>
        <w:pBdr>
          <w:top w:val="nil"/>
          <w:left w:val="nil"/>
          <w:bottom w:val="nil"/>
          <w:right w:val="nil"/>
          <w:between w:val="nil"/>
        </w:pBdr>
        <w:rPr>
          <w:color w:val="000000"/>
        </w:rPr>
      </w:pPr>
      <w:r>
        <w:rPr>
          <w:color w:val="000000"/>
        </w:rPr>
        <w:t>Cơ sở lý thuyết: đặc tả các công nghệ, các cơ sở đã có sẵn được sử dụng để phát triển hệ thống.</w:t>
      </w:r>
    </w:p>
    <w:p w14:paraId="1C3E405D" w14:textId="77777777" w:rsidR="00744901" w:rsidRDefault="00254ED8">
      <w:pPr>
        <w:numPr>
          <w:ilvl w:val="0"/>
          <w:numId w:val="1"/>
        </w:numPr>
        <w:pBdr>
          <w:top w:val="nil"/>
          <w:left w:val="nil"/>
          <w:bottom w:val="nil"/>
          <w:right w:val="nil"/>
          <w:between w:val="nil"/>
        </w:pBdr>
        <w:rPr>
          <w:color w:val="000000"/>
        </w:rPr>
      </w:pPr>
      <w:r>
        <w:rPr>
          <w:color w:val="000000"/>
        </w:rPr>
        <w:t>Phân tích và đặc tả yêu cầu: Nêu lên các nhu cầu của người sử dụng hệ thống, từ đó đưa ra các giải pháp tin học hóa phù hợp để phát triển các tính năng, hệ thống hóa các yêu cầu thành sơ đồ usecase và mô tả chi tiết.</w:t>
      </w:r>
    </w:p>
    <w:p w14:paraId="1B37F360" w14:textId="77777777" w:rsidR="00744901" w:rsidRDefault="00254ED8">
      <w:pPr>
        <w:numPr>
          <w:ilvl w:val="0"/>
          <w:numId w:val="1"/>
        </w:numPr>
        <w:pBdr>
          <w:top w:val="nil"/>
          <w:left w:val="nil"/>
          <w:bottom w:val="nil"/>
          <w:right w:val="nil"/>
          <w:between w:val="nil"/>
        </w:pBdr>
        <w:rPr>
          <w:color w:val="000000"/>
        </w:rPr>
      </w:pPr>
      <w:r>
        <w:rPr>
          <w:color w:val="000000"/>
        </w:rPr>
        <w:t>Thiết kế hệ thống: Bao gồm việc thiết kế cơ sở dữ liệu và các sơ đồ tuần tự cho các chức năng hệ thống.</w:t>
      </w:r>
    </w:p>
    <w:p w14:paraId="4C805735" w14:textId="77777777" w:rsidR="00744901" w:rsidRDefault="00254ED8">
      <w:pPr>
        <w:numPr>
          <w:ilvl w:val="0"/>
          <w:numId w:val="1"/>
        </w:numPr>
        <w:pBdr>
          <w:top w:val="nil"/>
          <w:left w:val="nil"/>
          <w:bottom w:val="nil"/>
          <w:right w:val="nil"/>
          <w:between w:val="nil"/>
        </w:pBdr>
        <w:rPr>
          <w:color w:val="000000"/>
        </w:rPr>
      </w:pPr>
      <w:r>
        <w:rPr>
          <w:color w:val="000000"/>
        </w:rPr>
        <w:t>Cài đặt và thử nghiệm: Mô tả quá trình cài đặt, phát triển hệ thống và chạy thử nghiệm hệ thống.</w:t>
      </w:r>
    </w:p>
    <w:p w14:paraId="729E61F8" w14:textId="5E9EA681" w:rsidR="00744901" w:rsidRDefault="00254ED8" w:rsidP="00DF000E">
      <w:pPr>
        <w:pStyle w:val="Heading1"/>
        <w:numPr>
          <w:ilvl w:val="0"/>
          <w:numId w:val="41"/>
        </w:numPr>
      </w:pPr>
      <w:bookmarkStart w:id="6" w:name="_Toc217198599"/>
      <w:r>
        <w:t>CƠ SỞ LÝ THUYẾT</w:t>
      </w:r>
      <w:bookmarkEnd w:id="6"/>
      <w:r>
        <w:t xml:space="preserve"> </w:t>
      </w:r>
    </w:p>
    <w:p w14:paraId="41215F81" w14:textId="77777777" w:rsidR="00744901" w:rsidRDefault="00254ED8">
      <w:pPr>
        <w:pStyle w:val="Heading2"/>
        <w:numPr>
          <w:ilvl w:val="1"/>
          <w:numId w:val="23"/>
        </w:numPr>
      </w:pPr>
      <w:bookmarkStart w:id="7" w:name="_Toc217198600"/>
      <w:r>
        <w:t>Công việc quản lý dự án trong hệ thống xây dựng app chấm công</w:t>
      </w:r>
      <w:bookmarkEnd w:id="7"/>
    </w:p>
    <w:p w14:paraId="3859ADCF" w14:textId="07667942" w:rsidR="00744901" w:rsidRDefault="00254ED8">
      <w:pPr>
        <w:pStyle w:val="Heading3"/>
      </w:pPr>
      <w:bookmarkStart w:id="8" w:name="_Toc217198601"/>
      <w:r>
        <w:t>Định nghĩa</w:t>
      </w:r>
      <w:bookmarkEnd w:id="8"/>
    </w:p>
    <w:p w14:paraId="451A299A" w14:textId="2EA25427" w:rsidR="006309BC" w:rsidRPr="006309BC" w:rsidRDefault="006309BC" w:rsidP="006309BC">
      <w:pPr>
        <w:pBdr>
          <w:top w:val="nil"/>
          <w:left w:val="nil"/>
          <w:bottom w:val="nil"/>
          <w:right w:val="nil"/>
          <w:between w:val="nil"/>
        </w:pBdr>
        <w:spacing w:before="0"/>
        <w:ind w:firstLine="425"/>
        <w:rPr>
          <w:color w:val="000000"/>
        </w:rPr>
      </w:pPr>
      <w:bookmarkStart w:id="9" w:name="_n47f57t85zse" w:colFirst="0" w:colLast="0"/>
      <w:bookmarkEnd w:id="9"/>
      <w:r w:rsidRPr="006309BC">
        <w:rPr>
          <w:color w:val="000000"/>
        </w:rPr>
        <w:t>Trong bối cảnh cuộc Cách mạng công nghiệp 4.0, chuyển đổi số đang trở thành xu hướng tất yếu đối với mọi tổ chức và doanh nghiệp. Việc ứng dụng công nghệ thông tin vào quản trị nguồn nhân lực (HRM) không chỉ giúp tối ưu hóa quy trình vận hành mà còn là yếu tố then chốt để nâng cao năng lực cạnh tranh. Đặc biệt, công tác chấm công và tính lương – vốn là những nghiệp vụ phức tạp và nhạy cảm – đòi hỏi sự chính xác tuyệt đối, minh bạch và tính bảo mật cao.</w:t>
      </w:r>
    </w:p>
    <w:p w14:paraId="770405DE" w14:textId="1BABF352" w:rsidR="006309BC" w:rsidRPr="006309BC" w:rsidRDefault="006309BC" w:rsidP="006309BC">
      <w:pPr>
        <w:pBdr>
          <w:top w:val="nil"/>
          <w:left w:val="nil"/>
          <w:bottom w:val="nil"/>
          <w:right w:val="nil"/>
          <w:between w:val="nil"/>
        </w:pBdr>
        <w:spacing w:before="0"/>
        <w:ind w:firstLine="425"/>
        <w:rPr>
          <w:color w:val="000000"/>
        </w:rPr>
      </w:pPr>
      <w:r w:rsidRPr="006309BC">
        <w:rPr>
          <w:color w:val="000000"/>
        </w:rPr>
        <w:t>Trên thực tế, nhiều doanh nghiệp hiện nay vẫn đang sử dụng các phương thức chấm công truyền thống hoặc các hệ thống rời rạc, thiếu tính đồng bộ. Điều này thường dẫn đến những sai sót trong quá trình tổng hợp dữ liệu, gây lãng phí thời gian xử lý của bộ phận nhân sự và ảnh hưởng trực tiếp đến trải nghiệm của nhân viên. Tại Công ty Cổ phần Infinity Technology Global, nhu cầu về một hệ thống quản lý chấm công tự động, hiện đại và tích hợp chặt chẽ với quy trình nghiệp vụ nội bộ đang trở nên cấp thiết hơn bao giờ hết.</w:t>
      </w:r>
    </w:p>
    <w:p w14:paraId="7C29D251" w14:textId="7B12CF69" w:rsidR="006309BC" w:rsidRPr="006309BC" w:rsidRDefault="006309BC" w:rsidP="006309BC">
      <w:pPr>
        <w:pBdr>
          <w:top w:val="nil"/>
          <w:left w:val="nil"/>
          <w:bottom w:val="nil"/>
          <w:right w:val="nil"/>
          <w:between w:val="nil"/>
        </w:pBdr>
        <w:spacing w:before="0"/>
        <w:ind w:firstLine="425"/>
        <w:rPr>
          <w:color w:val="000000"/>
        </w:rPr>
      </w:pPr>
      <w:r w:rsidRPr="006309BC">
        <w:rPr>
          <w:color w:val="000000"/>
        </w:rPr>
        <w:t>Xuất phát từ thực tiễn đó, việc xây dựng một giải pháp công nghệ toàn diện nhằm giải quyết bài toán quản lý thời gian làm việc là vô cùng cần thiết. Hệ thống mới không chỉ dừng lại ở việc ghi nhận dữ liệu chấm công chính xác mà còn phải hỗ trợ tự động hóa việc tính toán công, quản lý ca làm việc và cung cấp các báo cáo trực quan cho ban lãnh đạo.</w:t>
      </w:r>
    </w:p>
    <w:p w14:paraId="4FE20F76" w14:textId="4A7163E9" w:rsidR="00744901" w:rsidRDefault="006309BC" w:rsidP="006309BC">
      <w:pPr>
        <w:pBdr>
          <w:top w:val="nil"/>
          <w:left w:val="nil"/>
          <w:bottom w:val="nil"/>
          <w:right w:val="nil"/>
          <w:between w:val="nil"/>
        </w:pBdr>
        <w:spacing w:before="0"/>
        <w:ind w:firstLine="425"/>
        <w:rPr>
          <w:color w:val="000000"/>
        </w:rPr>
      </w:pPr>
      <w:r w:rsidRPr="006309BC">
        <w:rPr>
          <w:color w:val="000000"/>
        </w:rPr>
        <w:t>Với mong muốn vận dụng các kiến thức đã học về phát triển ứng dụng trên nền tảng Web và Mobile để giải quyết bài toán thực tế của doanh nghiệp, sinh viên đã quyết định lựa chọn đề tài: “Xây dựng phần mềm chấm công tự động cho Công ty Cổ phần Infinity Technology Global”. Đề tài tập trung vào việc phát triển ứng dụng đa nền tảng, đảm bảo tính tiện lợi, chính xác và hiệu quả trong công tác quản lý nhân sự tại đơn vị.</w:t>
      </w:r>
    </w:p>
    <w:p w14:paraId="2E781183" w14:textId="4330A77C" w:rsidR="00744901" w:rsidRDefault="00254ED8">
      <w:pPr>
        <w:pStyle w:val="Heading3"/>
      </w:pPr>
      <w:bookmarkStart w:id="10" w:name="_Toc217198602"/>
      <w:r>
        <w:t>Mục đích của đề tài</w:t>
      </w:r>
      <w:bookmarkEnd w:id="10"/>
    </w:p>
    <w:p w14:paraId="4F449ACB" w14:textId="77777777" w:rsidR="00744901" w:rsidRDefault="00254ED8">
      <w:pPr>
        <w:ind w:firstLine="284"/>
      </w:pPr>
      <w:bookmarkStart w:id="11" w:name="_goka6hkf1odk" w:colFirst="0" w:colLast="0"/>
      <w:bookmarkEnd w:id="11"/>
      <w:r>
        <w:t>Tự động hóa quá trình chấm công: Đề tài nhằm phát triển phần mềm chấm công giúp tự động hóa việc ghi nhận thời gian làm việc của nhân viên. Phần mềm sẽ thay thế các phương pháp chấm công thủ công truyền thống bằng các giải pháp công nghệ tiên tiến, từ đó giảm thiểu sai sót và tiết kiệm thời gian cho cả nhân viên và quản lý.</w:t>
      </w:r>
    </w:p>
    <w:p w14:paraId="15F32D2C" w14:textId="77777777" w:rsidR="00744901" w:rsidRDefault="00254ED8">
      <w:pPr>
        <w:ind w:firstLine="284"/>
      </w:pPr>
      <w:r>
        <w:t>Tăng cường quản lý và theo dõi hiệu suất làm việc: Phần mềm sẽ cung cấp các công cụ để theo dõi và quản lý thời gian làm việc của nhân viên một cách chính xác và minh bạch. Điều này sẽ giúp quản lý dễ dàng theo dõi hiệu suất làm việc, tính toán lương và hỗ trợ các quyết định quản lý nhân sự hiệu quả hơn.</w:t>
      </w:r>
    </w:p>
    <w:p w14:paraId="2D18B924" w14:textId="77777777" w:rsidR="00744901" w:rsidRDefault="00254ED8">
      <w:r>
        <w:t>Cải thiện tính minh bạch và chính xác trong việc chấm công: Ứng dụng sẽ cung cấp báo cáo chi tiết và chính xác về thời gian làm việc của nhân viên, từ đó giúp giảm thiểu các tranh chấp liên quan đến chấm công và tăng cường tính minh bạch trong quy trình chấm công</w:t>
      </w:r>
    </w:p>
    <w:p w14:paraId="288370D9" w14:textId="0D02533C" w:rsidR="00744901" w:rsidRDefault="00254ED8">
      <w:pPr>
        <w:pStyle w:val="Heading2"/>
      </w:pPr>
      <w:bookmarkStart w:id="12" w:name="_Toc217198603"/>
      <w:r>
        <w:t>Ngôn ngữ lập trình Dart [1] [2]</w:t>
      </w:r>
      <w:bookmarkEnd w:id="12"/>
    </w:p>
    <w:p w14:paraId="558CF558" w14:textId="2D3FE1CB" w:rsidR="00744901" w:rsidRDefault="00254ED8">
      <w:pPr>
        <w:pStyle w:val="Heading3"/>
      </w:pPr>
      <w:bookmarkStart w:id="13" w:name="_Toc217198604"/>
      <w:r>
        <w:t>Định nghĩa</w:t>
      </w:r>
      <w:bookmarkEnd w:id="13"/>
    </w:p>
    <w:p w14:paraId="1BAD19DF" w14:textId="77777777" w:rsidR="00744901" w:rsidRDefault="00254ED8">
      <w:pPr>
        <w:pBdr>
          <w:top w:val="nil"/>
          <w:left w:val="nil"/>
          <w:bottom w:val="nil"/>
          <w:right w:val="nil"/>
          <w:between w:val="nil"/>
        </w:pBdr>
        <w:spacing w:line="288" w:lineRule="auto"/>
        <w:ind w:firstLine="562"/>
        <w:rPr>
          <w:color w:val="000000"/>
        </w:rPr>
      </w:pPr>
      <w:r>
        <w:rPr>
          <w:color w:val="000000"/>
        </w:rPr>
        <w:t>Định nghĩa Dart là một ngôn ngữ lập trình hướng đối tượng, mã nguồn mở, được phát triển bởi Google và ra mắt lần đầu vào năm 2011. Dart được định hướng là ngôn ngữ tối ưu cho phía người dùng (client-optimized), được thiết kế để phát triển các ứng dụng nhanh, đẹp và hiệu năng cao trên nhiều nền tảng (di động, web, máy tính để bàn) từ một cơ sở mã duy nhất. Dart chính là ngôn ngữ nền tảng tạo nên sức mạnh của framework nổi tiếng Flutter..</w:t>
      </w:r>
    </w:p>
    <w:p w14:paraId="5AC63EE0" w14:textId="06C5E22F" w:rsidR="00744901" w:rsidRDefault="00254ED8">
      <w:pPr>
        <w:pStyle w:val="Heading3"/>
      </w:pPr>
      <w:bookmarkStart w:id="14" w:name="_Toc217198605"/>
      <w:r>
        <w:t>Đặc trưng</w:t>
      </w:r>
      <w:bookmarkEnd w:id="14"/>
    </w:p>
    <w:p w14:paraId="0267006E" w14:textId="77777777" w:rsidR="00744901" w:rsidRDefault="00254ED8">
      <w:pPr>
        <w:pBdr>
          <w:top w:val="nil"/>
          <w:left w:val="nil"/>
          <w:bottom w:val="nil"/>
          <w:right w:val="nil"/>
          <w:between w:val="nil"/>
        </w:pBdr>
        <w:spacing w:line="288" w:lineRule="auto"/>
        <w:ind w:firstLine="562"/>
        <w:rPr>
          <w:color w:val="000000"/>
        </w:rPr>
      </w:pPr>
      <w:r>
        <w:rPr>
          <w:color w:val="000000"/>
        </w:rPr>
        <w:t>Dart sở hữu những đặc trưng kỹ thuật hiện đại giúp tối ưu hóa hiệu suất và trải nghiệm lập trình viên:</w:t>
      </w:r>
    </w:p>
    <w:p w14:paraId="44882266" w14:textId="77777777" w:rsidR="00744901" w:rsidRDefault="00254ED8">
      <w:pPr>
        <w:numPr>
          <w:ilvl w:val="0"/>
          <w:numId w:val="1"/>
        </w:numPr>
        <w:pBdr>
          <w:top w:val="nil"/>
          <w:left w:val="nil"/>
          <w:bottom w:val="nil"/>
          <w:right w:val="nil"/>
          <w:between w:val="nil"/>
        </w:pBdr>
        <w:rPr>
          <w:color w:val="000000"/>
        </w:rPr>
      </w:pPr>
      <w:r>
        <w:rPr>
          <w:color w:val="000000"/>
        </w:rPr>
        <w:t>Cơ chế biên dịch linh hoạt (JIT &amp; AOT): Dart hỗ trợ biên dịch Just-In-Time (JIT) trong quá trình phát triển, cho phép tính năng "Hot Reload" (tải lại nóng) giúp xem kết quả code ngay lập tức. Khi đóng gói ứng dụng, Dart sử dụng biên dịch Ahead-Of-Time (AOT) để chuyển đổi mã thành mã máy (native code), giúp ứng dụng khởi động nhanh và chạy mượt mà.</w:t>
      </w:r>
    </w:p>
    <w:p w14:paraId="359C83DE" w14:textId="77777777" w:rsidR="00744901" w:rsidRDefault="00254ED8">
      <w:pPr>
        <w:numPr>
          <w:ilvl w:val="0"/>
          <w:numId w:val="1"/>
        </w:numPr>
        <w:pBdr>
          <w:top w:val="nil"/>
          <w:left w:val="nil"/>
          <w:bottom w:val="nil"/>
          <w:right w:val="nil"/>
          <w:between w:val="nil"/>
        </w:pBdr>
        <w:rPr>
          <w:color w:val="000000"/>
        </w:rPr>
      </w:pPr>
      <w:r>
        <w:rPr>
          <w:color w:val="000000"/>
        </w:rPr>
        <w:t>Hướng đối tượng (OOP) và Cấu trúc rõ ràng: Mọi thứ trong Dart đều là đối tượng (Object), bao gồm cả số và hàm. Nó hỗ trợ các khái niệm như class, mixin, abstract, và interface, giúp mã nguồn dễ quản lý và tái sử dụng.</w:t>
      </w:r>
    </w:p>
    <w:p w14:paraId="507B99D7" w14:textId="77777777" w:rsidR="00744901" w:rsidRDefault="00254ED8">
      <w:pPr>
        <w:numPr>
          <w:ilvl w:val="0"/>
          <w:numId w:val="1"/>
        </w:numPr>
        <w:pBdr>
          <w:top w:val="nil"/>
          <w:left w:val="nil"/>
          <w:bottom w:val="nil"/>
          <w:right w:val="nil"/>
          <w:between w:val="nil"/>
        </w:pBdr>
        <w:rPr>
          <w:color w:val="000000"/>
        </w:rPr>
      </w:pPr>
      <w:r>
        <w:rPr>
          <w:color w:val="000000"/>
        </w:rPr>
        <w:t>An toàn về kiểu dữ liệu (Sound Null Safety): Dart tích hợp tính năng Null Safety mặc định, giúp lập trình viên ngăn chặn các lỗi phổ biến liên quan đến giá trị rỗng (null reference exceptions) ngay từ lúc viết code, tăng độ ổn định cho ứng dụng.</w:t>
      </w:r>
    </w:p>
    <w:p w14:paraId="30C99DCE" w14:textId="77777777" w:rsidR="00744901" w:rsidRDefault="00254ED8">
      <w:pPr>
        <w:numPr>
          <w:ilvl w:val="0"/>
          <w:numId w:val="1"/>
        </w:numPr>
        <w:pBdr>
          <w:top w:val="nil"/>
          <w:left w:val="nil"/>
          <w:bottom w:val="nil"/>
          <w:right w:val="nil"/>
          <w:between w:val="nil"/>
        </w:pBdr>
        <w:rPr>
          <w:color w:val="000000"/>
        </w:rPr>
      </w:pPr>
      <w:r>
        <w:rPr>
          <w:color w:val="000000"/>
        </w:rPr>
        <w:t>Lập trình bất đồng bộ (Asynchronous): Với cú pháp async và await đơn giản, Dart xử lý các tác vụ tốn thời gian (như gọi API, truy xuất cơ sở dữ liệu) một cách hiệu quả mà không làm "đơ" giao diện người dùng.</w:t>
      </w:r>
    </w:p>
    <w:p w14:paraId="41B7B35D" w14:textId="7082CE18" w:rsidR="00744901" w:rsidRDefault="00254ED8">
      <w:pPr>
        <w:pStyle w:val="Heading3"/>
      </w:pPr>
      <w:bookmarkStart w:id="15" w:name="_Toc217198606"/>
      <w:r>
        <w:t>Ứng dụng</w:t>
      </w:r>
      <w:bookmarkEnd w:id="15"/>
    </w:p>
    <w:p w14:paraId="3F68D439" w14:textId="77777777" w:rsidR="00744901" w:rsidRDefault="00254ED8">
      <w:pPr>
        <w:pBdr>
          <w:top w:val="nil"/>
          <w:left w:val="nil"/>
          <w:bottom w:val="nil"/>
          <w:right w:val="nil"/>
          <w:between w:val="nil"/>
        </w:pBdr>
        <w:spacing w:line="288" w:lineRule="auto"/>
        <w:ind w:firstLine="562"/>
        <w:rPr>
          <w:color w:val="000000"/>
        </w:rPr>
      </w:pPr>
      <w:r>
        <w:rPr>
          <w:color w:val="000000"/>
        </w:rPr>
        <w:t>Nhờ sự linh hoạt và khả năng biên dịch đa nền tảng, Dart được ứng dụng rộng rãi trong các lĩnh vực:</w:t>
      </w:r>
    </w:p>
    <w:p w14:paraId="33A25597" w14:textId="77777777" w:rsidR="00744901" w:rsidRDefault="00254ED8">
      <w:pPr>
        <w:numPr>
          <w:ilvl w:val="0"/>
          <w:numId w:val="1"/>
        </w:numPr>
        <w:pBdr>
          <w:top w:val="nil"/>
          <w:left w:val="nil"/>
          <w:bottom w:val="nil"/>
          <w:right w:val="nil"/>
          <w:between w:val="nil"/>
        </w:pBdr>
        <w:rPr>
          <w:color w:val="000000"/>
        </w:rPr>
      </w:pPr>
      <w:r>
        <w:rPr>
          <w:b/>
          <w:bCs/>
          <w:color w:val="000000"/>
        </w:rPr>
        <w:t>Phát triển ứng dụng di động (Mobile Apps):</w:t>
      </w:r>
      <w:r>
        <w:rPr>
          <w:color w:val="000000"/>
        </w:rPr>
        <w:t xml:space="preserve"> Đây là ứng dụng phổ biến nhất của Dart thông qua framework Flutter. Nó cho phép tạo ra ứng dụng native cho cả iOS và Android với hiệu năng gần như tương đương ngôn ngữ gốc (Swift/Kotlin).</w:t>
      </w:r>
    </w:p>
    <w:p w14:paraId="75BA553F" w14:textId="77777777" w:rsidR="00744901" w:rsidRDefault="00254ED8">
      <w:pPr>
        <w:numPr>
          <w:ilvl w:val="0"/>
          <w:numId w:val="1"/>
        </w:numPr>
        <w:pBdr>
          <w:top w:val="nil"/>
          <w:left w:val="nil"/>
          <w:bottom w:val="nil"/>
          <w:right w:val="nil"/>
          <w:between w:val="nil"/>
        </w:pBdr>
        <w:rPr>
          <w:color w:val="000000"/>
        </w:rPr>
      </w:pPr>
      <w:r>
        <w:rPr>
          <w:b/>
          <w:bCs/>
          <w:color w:val="000000"/>
        </w:rPr>
        <w:t>Ứng dụng Web</w:t>
      </w:r>
      <w:r>
        <w:rPr>
          <w:color w:val="000000"/>
        </w:rPr>
        <w:t>: Dart có thể biên dịch sang JavaScript (hoặc WebAssembly trong tương lai), cho phép chạy trên mọi trình duyệt hiện đại. Nó thích hợp để xây dựng các ứng dụng web phức tạp (PWA) hoặc Single Page Apps.</w:t>
      </w:r>
    </w:p>
    <w:p w14:paraId="08655876" w14:textId="77777777" w:rsidR="00744901" w:rsidRDefault="00254ED8">
      <w:pPr>
        <w:numPr>
          <w:ilvl w:val="0"/>
          <w:numId w:val="1"/>
        </w:numPr>
        <w:pBdr>
          <w:top w:val="nil"/>
          <w:left w:val="nil"/>
          <w:bottom w:val="nil"/>
          <w:right w:val="nil"/>
          <w:between w:val="nil"/>
        </w:pBdr>
        <w:rPr>
          <w:color w:val="000000"/>
        </w:rPr>
      </w:pPr>
      <w:r>
        <w:rPr>
          <w:b/>
          <w:bCs/>
          <w:color w:val="000000"/>
        </w:rPr>
        <w:t>Ứng dụng Desktop:</w:t>
      </w:r>
      <w:r>
        <w:rPr>
          <w:color w:val="000000"/>
        </w:rPr>
        <w:t xml:space="preserve"> Dart hỗ trợ xây dựng ứng dụng cho Windows, macOS và Linux, giúp các doanh nghiệp tiết kiệm chi phí khi không cần viết code riêng cho từng hệ điều hành máy tính.</w:t>
      </w:r>
    </w:p>
    <w:p w14:paraId="32FF6309" w14:textId="77777777" w:rsidR="00744901" w:rsidRDefault="00254ED8">
      <w:pPr>
        <w:numPr>
          <w:ilvl w:val="0"/>
          <w:numId w:val="1"/>
        </w:numPr>
        <w:pBdr>
          <w:top w:val="nil"/>
          <w:left w:val="nil"/>
          <w:bottom w:val="nil"/>
          <w:right w:val="nil"/>
          <w:between w:val="nil"/>
        </w:pBdr>
        <w:rPr>
          <w:color w:val="000000"/>
        </w:rPr>
      </w:pPr>
      <w:r>
        <w:rPr>
          <w:b/>
          <w:bCs/>
          <w:color w:val="000000"/>
        </w:rPr>
        <w:t>Lập trình phía máy chủ (Backend):</w:t>
      </w:r>
      <w:r>
        <w:rPr>
          <w:color w:val="000000"/>
        </w:rPr>
        <w:t xml:space="preserve"> Mặc dù ít phổ biến hơn so với mobile, nhưng Dart cũng có thể chạy trên server (sử dụng Dart VM) để xử lý logic backend, với các framework như Serverpod hay Dart Frog.</w:t>
      </w:r>
    </w:p>
    <w:p w14:paraId="0A8724A4" w14:textId="65296CEF" w:rsidR="00744901" w:rsidRDefault="00254ED8">
      <w:pPr>
        <w:pStyle w:val="Heading2"/>
      </w:pPr>
      <w:bookmarkStart w:id="16" w:name="_Toc217198607"/>
      <w:r>
        <w:t>Ngôn ngữ lập trình PHP [3] [4]</w:t>
      </w:r>
      <w:bookmarkEnd w:id="16"/>
    </w:p>
    <w:p w14:paraId="7D956F48" w14:textId="0144F8F3" w:rsidR="00744901" w:rsidRDefault="00254ED8">
      <w:pPr>
        <w:pStyle w:val="Heading3"/>
      </w:pPr>
      <w:bookmarkStart w:id="17" w:name="_Toc217198608"/>
      <w:r>
        <w:t>Định nghĩa</w:t>
      </w:r>
      <w:bookmarkEnd w:id="17"/>
    </w:p>
    <w:p w14:paraId="68DB16D6" w14:textId="77777777" w:rsidR="00744901" w:rsidRDefault="00254ED8">
      <w:pPr>
        <w:pBdr>
          <w:top w:val="nil"/>
          <w:left w:val="nil"/>
          <w:bottom w:val="nil"/>
          <w:right w:val="nil"/>
          <w:between w:val="nil"/>
        </w:pBdr>
        <w:spacing w:line="288" w:lineRule="auto"/>
        <w:ind w:firstLine="562"/>
        <w:rPr>
          <w:color w:val="000000"/>
        </w:rPr>
      </w:pPr>
      <w:r>
        <w:rPr>
          <w:color w:val="000000"/>
        </w:rPr>
        <w:t>PHP (viết tắt của Hypertext Preprocessor) là một ngôn ngữ lập trình kịch bản (scripting language) mã nguồn mở, được chạy ở phía máy chủ (server-side). Được tạo ra bởi Rasmus Lerdorf vào năm 1994, PHP được sinh ra với mục đích chuyên biệt để phát triển các ứng dụng web. Điểm đặc biệt của PHP là mã lệnh có thể được nhúng trực tiếp vào trong mã HTML, giúp việc tạo ra các trang web động trở nên dễ dàng và nhanh chóng.</w:t>
      </w:r>
    </w:p>
    <w:p w14:paraId="38080F59" w14:textId="4E0F39E0" w:rsidR="00744901" w:rsidRDefault="00254ED8">
      <w:pPr>
        <w:pStyle w:val="Heading3"/>
      </w:pPr>
      <w:bookmarkStart w:id="18" w:name="_Toc217198609"/>
      <w:r>
        <w:t>Đặc trưng</w:t>
      </w:r>
      <w:bookmarkEnd w:id="18"/>
    </w:p>
    <w:p w14:paraId="2841899F" w14:textId="77777777" w:rsidR="00744901" w:rsidRDefault="00254ED8">
      <w:pPr>
        <w:ind w:left="567"/>
      </w:pPr>
      <w:r>
        <w:t>PHP là một trong những ngôn ngữ phổ biến nhất thế giới web nhờ các đặc trưng sau:</w:t>
      </w:r>
    </w:p>
    <w:p w14:paraId="75496CC1" w14:textId="77777777" w:rsidR="00744901" w:rsidRDefault="00254ED8">
      <w:pPr>
        <w:numPr>
          <w:ilvl w:val="0"/>
          <w:numId w:val="1"/>
        </w:numPr>
        <w:pBdr>
          <w:top w:val="nil"/>
          <w:left w:val="nil"/>
          <w:bottom w:val="nil"/>
          <w:right w:val="nil"/>
          <w:between w:val="nil"/>
        </w:pBdr>
        <w:rPr>
          <w:color w:val="000000"/>
        </w:rPr>
      </w:pPr>
      <w:r>
        <w:rPr>
          <w:color w:val="000000"/>
        </w:rPr>
        <w:t>Mã nguồn mở và miễn phí: PHP hoàn toàn miễn phí sử dụng và có một cộng đồng phát triển khổng lồ, cung cấp vô số tài liệu và thư viện hỗ trợ.</w:t>
      </w:r>
    </w:p>
    <w:p w14:paraId="1CDE19B5" w14:textId="77777777" w:rsidR="00744901" w:rsidRDefault="00254ED8">
      <w:pPr>
        <w:numPr>
          <w:ilvl w:val="0"/>
          <w:numId w:val="1"/>
        </w:numPr>
        <w:pBdr>
          <w:top w:val="nil"/>
          <w:left w:val="nil"/>
          <w:bottom w:val="nil"/>
          <w:right w:val="nil"/>
          <w:between w:val="nil"/>
        </w:pBdr>
        <w:rPr>
          <w:color w:val="000000"/>
        </w:rPr>
      </w:pPr>
      <w:r>
        <w:rPr>
          <w:b/>
          <w:bCs/>
          <w:color w:val="000000"/>
        </w:rPr>
        <w:t>Chạy phía máy chủ (Server-side):</w:t>
      </w:r>
      <w:r>
        <w:rPr>
          <w:color w:val="000000"/>
        </w:rPr>
        <w:t xml:space="preserve"> Khác với JavaScript (thường chạy trên trình duyệt), mã PHP được xử lý trên máy chủ web, sau đó kết quả được trả về cho người dùng dưới dạng HTML thuần túy. Điều này giúp bảo mật mã nguồn tốt hơn.</w:t>
      </w:r>
    </w:p>
    <w:p w14:paraId="0F8CF652" w14:textId="77777777" w:rsidR="00744901" w:rsidRDefault="00254ED8">
      <w:pPr>
        <w:numPr>
          <w:ilvl w:val="0"/>
          <w:numId w:val="1"/>
        </w:numPr>
        <w:pBdr>
          <w:top w:val="nil"/>
          <w:left w:val="nil"/>
          <w:bottom w:val="nil"/>
          <w:right w:val="nil"/>
          <w:between w:val="nil"/>
        </w:pBdr>
        <w:rPr>
          <w:color w:val="000000"/>
        </w:rPr>
      </w:pPr>
      <w:r>
        <w:rPr>
          <w:b/>
          <w:bCs/>
          <w:color w:val="000000"/>
        </w:rPr>
        <w:t>Tương thích đa nền tảng:</w:t>
      </w:r>
      <w:r>
        <w:rPr>
          <w:color w:val="000000"/>
        </w:rPr>
        <w:t xml:space="preserve"> PHP có thể chạy mượt mà trên nhiều hệ điều hành (Linux, Windows, macOS) và tương thích với hầu hết các máy chủ web phổ biến hiện nay như Apache, Nginx và IISPhía client và server: JavaScript hoạt động trên cả trình duyệt và server (với Node.js), phục vụ phát triển toàn diện.</w:t>
      </w:r>
    </w:p>
    <w:p w14:paraId="2DD258CB" w14:textId="77777777" w:rsidR="00744901" w:rsidRDefault="00254ED8">
      <w:pPr>
        <w:numPr>
          <w:ilvl w:val="0"/>
          <w:numId w:val="1"/>
        </w:numPr>
        <w:pBdr>
          <w:top w:val="nil"/>
          <w:left w:val="nil"/>
          <w:bottom w:val="nil"/>
          <w:right w:val="nil"/>
          <w:between w:val="nil"/>
        </w:pBdr>
        <w:rPr>
          <w:color w:val="000000"/>
        </w:rPr>
      </w:pPr>
      <w:r>
        <w:rPr>
          <w:b/>
          <w:bCs/>
          <w:color w:val="000000"/>
        </w:rPr>
        <w:t>Kết nối cơ sở dữ liệu mạnh mẽ:</w:t>
      </w:r>
      <w:r>
        <w:rPr>
          <w:color w:val="000000"/>
        </w:rPr>
        <w:t xml:space="preserve"> PHP hỗ trợ tích hợp rất tốt với nhiều hệ quản trị cơ sở dữ liệu, nổi bật nhất là MySQL và MariaDB, tạo nên bộ đôi "huyền thoại" LAMP stack (Linux, Apache, MySQL, PHP).</w:t>
      </w:r>
    </w:p>
    <w:p w14:paraId="79A535A4" w14:textId="77777777" w:rsidR="00744901" w:rsidRDefault="00254ED8">
      <w:pPr>
        <w:numPr>
          <w:ilvl w:val="0"/>
          <w:numId w:val="1"/>
        </w:numPr>
        <w:pBdr>
          <w:top w:val="nil"/>
          <w:left w:val="nil"/>
          <w:bottom w:val="nil"/>
          <w:right w:val="nil"/>
          <w:between w:val="nil"/>
        </w:pBdr>
        <w:rPr>
          <w:color w:val="000000"/>
        </w:rPr>
      </w:pPr>
      <w:r>
        <w:rPr>
          <w:b/>
          <w:bCs/>
          <w:color w:val="000000"/>
        </w:rPr>
        <w:t>Đơn giản và Linh hoạt:</w:t>
      </w:r>
      <w:r>
        <w:rPr>
          <w:color w:val="000000"/>
        </w:rPr>
        <w:t xml:space="preserve"> Cú pháp của PHP vay mượn từ C, Java và Perl, dễ học cho người mới bắt đầu nhưng cũng đủ mạnh mẽ để xây dựng các hệ thống lớn (như Facebook thời kỳ đầu).</w:t>
      </w:r>
    </w:p>
    <w:p w14:paraId="5207C2DF" w14:textId="392C17AD" w:rsidR="00744901" w:rsidRDefault="00254ED8">
      <w:pPr>
        <w:pStyle w:val="Heading3"/>
      </w:pPr>
      <w:bookmarkStart w:id="19" w:name="_Toc217198610"/>
      <w:r>
        <w:t>Ứng dụng</w:t>
      </w:r>
      <w:bookmarkEnd w:id="19"/>
    </w:p>
    <w:p w14:paraId="0ECBCD3E" w14:textId="77777777" w:rsidR="00744901" w:rsidRDefault="00254ED8">
      <w:pPr>
        <w:ind w:left="567"/>
      </w:pPr>
      <w:r>
        <w:t>PHP thống trị phần lớn thị trường website toàn cầu với các ứng dụng chính:</w:t>
      </w:r>
    </w:p>
    <w:p w14:paraId="3B8D6A0A" w14:textId="77777777" w:rsidR="00744901" w:rsidRDefault="00254ED8">
      <w:pPr>
        <w:numPr>
          <w:ilvl w:val="0"/>
          <w:numId w:val="1"/>
        </w:numPr>
        <w:pBdr>
          <w:top w:val="nil"/>
          <w:left w:val="nil"/>
          <w:bottom w:val="nil"/>
          <w:right w:val="nil"/>
          <w:between w:val="nil"/>
        </w:pBdr>
        <w:rPr>
          <w:color w:val="000000"/>
        </w:rPr>
      </w:pPr>
      <w:r>
        <w:rPr>
          <w:b/>
          <w:bCs/>
          <w:color w:val="000000"/>
        </w:rPr>
        <w:t>Hệ thống quản trị nội dung (CMS):</w:t>
      </w:r>
      <w:r>
        <w:rPr>
          <w:color w:val="000000"/>
        </w:rPr>
        <w:t xml:space="preserve"> PHP là nền tảng cốt lõi của các CMS nổi tiếng nhất thế giới như </w:t>
      </w:r>
      <w:r>
        <w:rPr>
          <w:b/>
          <w:bCs/>
          <w:color w:val="000000"/>
        </w:rPr>
        <w:t>WordPress</w:t>
      </w:r>
      <w:r>
        <w:rPr>
          <w:color w:val="000000"/>
        </w:rPr>
        <w:t xml:space="preserve"> (chiếm hơn 40% web toàn cầu), Joomla, và Drupal.</w:t>
      </w:r>
    </w:p>
    <w:p w14:paraId="3B29C30C" w14:textId="77777777" w:rsidR="00744901" w:rsidRDefault="00254ED8">
      <w:pPr>
        <w:numPr>
          <w:ilvl w:val="0"/>
          <w:numId w:val="1"/>
        </w:numPr>
        <w:pBdr>
          <w:top w:val="nil"/>
          <w:left w:val="nil"/>
          <w:bottom w:val="nil"/>
          <w:right w:val="nil"/>
          <w:between w:val="nil"/>
        </w:pBdr>
        <w:rPr>
          <w:color w:val="000000"/>
        </w:rPr>
      </w:pPr>
      <w:r>
        <w:rPr>
          <w:b/>
          <w:bCs/>
          <w:color w:val="000000"/>
        </w:rPr>
        <w:t>Thương mại điện tử (E-commerce):</w:t>
      </w:r>
      <w:r>
        <w:rPr>
          <w:color w:val="000000"/>
        </w:rPr>
        <w:t xml:space="preserve"> Các nền tảng bán hàng trực tuyến phổ biến như Magento, WooCommerce, OpenCart đều được xây dựng bằng PHP.</w:t>
      </w:r>
    </w:p>
    <w:p w14:paraId="4C2C6CCA" w14:textId="77777777" w:rsidR="00744901" w:rsidRDefault="00254ED8">
      <w:pPr>
        <w:numPr>
          <w:ilvl w:val="0"/>
          <w:numId w:val="1"/>
        </w:numPr>
        <w:pBdr>
          <w:top w:val="nil"/>
          <w:left w:val="nil"/>
          <w:bottom w:val="nil"/>
          <w:right w:val="nil"/>
          <w:between w:val="nil"/>
        </w:pBdr>
        <w:rPr>
          <w:color w:val="000000"/>
        </w:rPr>
      </w:pPr>
      <w:r>
        <w:rPr>
          <w:b/>
          <w:bCs/>
          <w:color w:val="000000"/>
        </w:rPr>
        <w:t>Mạng xã hội và Diễn đàn:</w:t>
      </w:r>
      <w:r>
        <w:rPr>
          <w:color w:val="000000"/>
        </w:rPr>
        <w:t xml:space="preserve"> Nhiều mạng xã hội và diễn đàn lớn (ví dụ: phiên bản đầu của Facebook, Wikipedia, Slack) sử dụng PHP để xử lý lượng dữ liệu người dùng khổng lồ.</w:t>
      </w:r>
    </w:p>
    <w:p w14:paraId="5F565B85" w14:textId="77777777" w:rsidR="00744901" w:rsidRDefault="00254ED8">
      <w:pPr>
        <w:numPr>
          <w:ilvl w:val="0"/>
          <w:numId w:val="1"/>
        </w:numPr>
        <w:pBdr>
          <w:top w:val="nil"/>
          <w:left w:val="nil"/>
          <w:bottom w:val="nil"/>
          <w:right w:val="nil"/>
          <w:between w:val="nil"/>
        </w:pBdr>
        <w:rPr>
          <w:color w:val="000000"/>
        </w:rPr>
      </w:pPr>
      <w:r>
        <w:rPr>
          <w:b/>
          <w:bCs/>
          <w:color w:val="000000"/>
        </w:rPr>
        <w:t>Xây dựng Web Framework:</w:t>
      </w:r>
      <w:r>
        <w:rPr>
          <w:color w:val="000000"/>
        </w:rPr>
        <w:t xml:space="preserve"> Các framework mạnh mẽ như Laravel, Symfony, CodeIgniter giúp lập trình viên xây dựng các ứng dụng web phức tạp, bảo mật và chuẩn hóa theo mô hình MVC.</w:t>
      </w:r>
    </w:p>
    <w:p w14:paraId="0F01EADD" w14:textId="77777777" w:rsidR="00744901" w:rsidRDefault="00254ED8">
      <w:pPr>
        <w:numPr>
          <w:ilvl w:val="0"/>
          <w:numId w:val="1"/>
        </w:numPr>
        <w:pBdr>
          <w:top w:val="nil"/>
          <w:left w:val="nil"/>
          <w:bottom w:val="nil"/>
          <w:right w:val="nil"/>
          <w:between w:val="nil"/>
        </w:pBdr>
        <w:rPr>
          <w:color w:val="000000"/>
        </w:rPr>
      </w:pPr>
      <w:r>
        <w:rPr>
          <w:b/>
          <w:bCs/>
          <w:color w:val="000000"/>
        </w:rPr>
        <w:t>Xử lý phía Backend:</w:t>
      </w:r>
      <w:r>
        <w:rPr>
          <w:color w:val="000000"/>
        </w:rPr>
        <w:t xml:space="preserve"> PHP thường được dùng để viết các API (Application Programming Interface) cung cấp dữ liệu cho ứng dụng di động hoặc các ứng dụng frontend (React, Vue).</w:t>
      </w:r>
    </w:p>
    <w:p w14:paraId="579BE930" w14:textId="6B9509DB" w:rsidR="00744901" w:rsidRDefault="00254ED8">
      <w:pPr>
        <w:pStyle w:val="Heading2"/>
      </w:pPr>
      <w:bookmarkStart w:id="20" w:name="_Toc217198611"/>
      <w:r>
        <w:t>Laravel framework [5] [6]</w:t>
      </w:r>
      <w:bookmarkEnd w:id="20"/>
    </w:p>
    <w:p w14:paraId="134DCC87" w14:textId="4FA817BC" w:rsidR="00744901" w:rsidRDefault="00254ED8">
      <w:pPr>
        <w:pStyle w:val="Heading3"/>
      </w:pPr>
      <w:bookmarkStart w:id="21" w:name="_Toc217198612"/>
      <w:r>
        <w:t>Định nghĩa</w:t>
      </w:r>
      <w:bookmarkEnd w:id="21"/>
    </w:p>
    <w:p w14:paraId="2AAC14B6" w14:textId="77777777" w:rsidR="00744901" w:rsidRDefault="00254ED8">
      <w:pPr>
        <w:pBdr>
          <w:top w:val="nil"/>
          <w:left w:val="nil"/>
          <w:bottom w:val="nil"/>
          <w:right w:val="nil"/>
          <w:between w:val="nil"/>
        </w:pBdr>
        <w:spacing w:line="288" w:lineRule="auto"/>
        <w:ind w:firstLine="562"/>
        <w:rPr>
          <w:color w:val="000000"/>
        </w:rPr>
      </w:pPr>
      <w:r>
        <w:rPr>
          <w:color w:val="000000"/>
        </w:rPr>
        <w:t>Laravel là một framework ứng dụng web mã nguồn mở, được viết bằng ngôn ngữ PHP và tuân theo mô hình kiến trúc Model-View-Controller (MVC). Được phát triển bởi Taylor Otwell và ra mắt lần đầu vào năm 2011, Laravel được thiết kế với triết lý "dành cho các nghệ nhân web" (The PHP Framework for Web Artisans). Mục tiêu của Laravel là làm cho quá trình phát triển web trở nên dễ dàng, nhanh chóng và thú vị bằng cách đơn giản hóa các tác vụ thường gặp như xác thực, định tuyến (routing), session và caching.</w:t>
      </w:r>
    </w:p>
    <w:p w14:paraId="26A35067" w14:textId="7EA366D4" w:rsidR="00744901" w:rsidRDefault="00254ED8">
      <w:pPr>
        <w:pStyle w:val="Heading3"/>
      </w:pPr>
      <w:bookmarkStart w:id="22" w:name="_Toc217198613"/>
      <w:r>
        <w:t>Đặc trưng</w:t>
      </w:r>
      <w:bookmarkEnd w:id="22"/>
    </w:p>
    <w:p w14:paraId="6250416E" w14:textId="77777777" w:rsidR="00744901" w:rsidRDefault="00254ED8">
      <w:pPr>
        <w:pBdr>
          <w:top w:val="nil"/>
          <w:left w:val="nil"/>
          <w:bottom w:val="nil"/>
          <w:right w:val="nil"/>
          <w:between w:val="nil"/>
        </w:pBdr>
        <w:ind w:firstLine="567"/>
        <w:rPr>
          <w:color w:val="000000"/>
        </w:rPr>
      </w:pPr>
      <w:r>
        <w:rPr>
          <w:color w:val="000000"/>
        </w:rPr>
        <w:t>Laravel được đánh giá là framework PHP mạnh mẽ và phổ biến nhất hiện nay nhờ các đặc trưng sau:</w:t>
      </w:r>
    </w:p>
    <w:p w14:paraId="3BEAF3C6" w14:textId="77777777" w:rsidR="00744901" w:rsidRDefault="00254ED8">
      <w:pPr>
        <w:numPr>
          <w:ilvl w:val="0"/>
          <w:numId w:val="1"/>
        </w:numPr>
        <w:pBdr>
          <w:top w:val="nil"/>
          <w:left w:val="nil"/>
          <w:bottom w:val="nil"/>
          <w:right w:val="nil"/>
          <w:between w:val="nil"/>
        </w:pBdr>
      </w:pPr>
      <w:r>
        <w:rPr>
          <w:b/>
          <w:bCs/>
          <w:color w:val="000000"/>
        </w:rPr>
        <w:t>Eloquent ORM (Object-Relational Mapping):</w:t>
      </w:r>
      <w:r>
        <w:rPr>
          <w:color w:val="000000"/>
        </w:rPr>
        <w:t xml:space="preserve"> Đây là tính năng nổi bật nhất của Laravel, cho phép lập trình viên tương tác với cơ sở dữ liệu bằng cú pháp hướng đối tượng đơn giản, trực quan thay vì phải viết các câu lệnh SQL dài dòng và phức tạp.</w:t>
      </w:r>
    </w:p>
    <w:p w14:paraId="3F96D277" w14:textId="77777777" w:rsidR="00744901" w:rsidRDefault="00254ED8">
      <w:pPr>
        <w:numPr>
          <w:ilvl w:val="0"/>
          <w:numId w:val="1"/>
        </w:numPr>
        <w:pBdr>
          <w:top w:val="nil"/>
          <w:left w:val="nil"/>
          <w:bottom w:val="nil"/>
          <w:right w:val="nil"/>
          <w:between w:val="nil"/>
        </w:pBdr>
      </w:pPr>
      <w:r>
        <w:rPr>
          <w:b/>
          <w:bCs/>
          <w:color w:val="000000"/>
        </w:rPr>
        <w:t>Blade Template Engine:</w:t>
      </w:r>
      <w:r>
        <w:rPr>
          <w:color w:val="000000"/>
        </w:rPr>
        <w:t xml:space="preserve"> Một công cụ tạo giao diện mạnh mẽ và nhẹ, cho phép sử dụng mã PHP thuần ngay trong view. Blade hỗ trợ tính kế thừa layout (master layout) giúp thiết kế giao diện web nhanh chóng và nhất quán.</w:t>
      </w:r>
    </w:p>
    <w:p w14:paraId="1814E96A" w14:textId="77777777" w:rsidR="00744901" w:rsidRDefault="00254ED8">
      <w:pPr>
        <w:numPr>
          <w:ilvl w:val="0"/>
          <w:numId w:val="1"/>
        </w:numPr>
        <w:pBdr>
          <w:top w:val="nil"/>
          <w:left w:val="nil"/>
          <w:bottom w:val="nil"/>
          <w:right w:val="nil"/>
          <w:between w:val="nil"/>
        </w:pBdr>
      </w:pPr>
      <w:r>
        <w:rPr>
          <w:b/>
          <w:bCs/>
          <w:color w:val="000000"/>
        </w:rPr>
        <w:t>Artisan Console:</w:t>
      </w:r>
      <w:r>
        <w:rPr>
          <w:color w:val="000000"/>
        </w:rPr>
        <w:t xml:space="preserve"> Giao diện dòng lệnh (CLI) tích hợp sẵn, hỗ trợ tự động hóa các tác vụ tẻ nhạt như tạo controller, model, migration (quản lý phiên bản cơ sở dữ liệu) hay chạy các tác vụ ngầm (background jobs).</w:t>
      </w:r>
    </w:p>
    <w:p w14:paraId="754B343D" w14:textId="77777777" w:rsidR="00744901" w:rsidRDefault="00254ED8">
      <w:pPr>
        <w:numPr>
          <w:ilvl w:val="0"/>
          <w:numId w:val="1"/>
        </w:numPr>
        <w:pBdr>
          <w:top w:val="nil"/>
          <w:left w:val="nil"/>
          <w:bottom w:val="nil"/>
          <w:right w:val="nil"/>
          <w:between w:val="nil"/>
        </w:pBdr>
      </w:pPr>
      <w:r>
        <w:rPr>
          <w:b/>
          <w:bCs/>
          <w:color w:val="000000"/>
        </w:rPr>
        <w:t>Hỗ trợ MVC và Kiến trúc Modular:</w:t>
      </w:r>
      <w:r>
        <w:rPr>
          <w:color w:val="000000"/>
        </w:rPr>
        <w:t xml:space="preserve"> Laravel phân tách rõ ràng giữa logic xử lý (Controller), dữ liệu (Model) và giao diện (View), giúp mã nguồn dễ đọc, dễ bảo trì và thuận lợi cho làm việc nhóm.</w:t>
      </w:r>
    </w:p>
    <w:p w14:paraId="611FF2DB" w14:textId="77777777" w:rsidR="00744901" w:rsidRDefault="00254ED8">
      <w:pPr>
        <w:numPr>
          <w:ilvl w:val="0"/>
          <w:numId w:val="1"/>
        </w:numPr>
        <w:pBdr>
          <w:top w:val="nil"/>
          <w:left w:val="nil"/>
          <w:bottom w:val="nil"/>
          <w:right w:val="nil"/>
          <w:between w:val="nil"/>
        </w:pBdr>
      </w:pPr>
      <w:r>
        <w:rPr>
          <w:b/>
          <w:bCs/>
          <w:color w:val="000000"/>
        </w:rPr>
        <w:t>Bảo mật cao:</w:t>
      </w:r>
      <w:r>
        <w:rPr>
          <w:color w:val="000000"/>
        </w:rPr>
        <w:t xml:space="preserve"> Laravel cung cấp sẵn các cơ chế bảo vệ ứng dụng khỏi các lỗ hổng web phổ biến như SQL Injection, Cross-Site Request Forgery (CSRF) và Cross-Site Scripting (XSS).</w:t>
      </w:r>
    </w:p>
    <w:p w14:paraId="21B4AE93" w14:textId="5DACC38E" w:rsidR="00744901" w:rsidRDefault="00254ED8">
      <w:pPr>
        <w:pStyle w:val="Heading3"/>
      </w:pPr>
      <w:bookmarkStart w:id="23" w:name="_Toc217198614"/>
      <w:r>
        <w:t>Ứng dụng</w:t>
      </w:r>
      <w:bookmarkEnd w:id="23"/>
    </w:p>
    <w:p w14:paraId="2B9A1046" w14:textId="77777777" w:rsidR="00744901" w:rsidRDefault="00254ED8">
      <w:pPr>
        <w:pBdr>
          <w:top w:val="nil"/>
          <w:left w:val="nil"/>
          <w:bottom w:val="nil"/>
          <w:right w:val="nil"/>
          <w:between w:val="nil"/>
        </w:pBdr>
        <w:spacing w:line="288" w:lineRule="auto"/>
        <w:ind w:firstLine="562"/>
        <w:rPr>
          <w:color w:val="000000"/>
        </w:rPr>
      </w:pPr>
      <w:r>
        <w:rPr>
          <w:color w:val="000000"/>
        </w:rPr>
        <w:t>Nhờ hệ sinh thái phong phú và khả năng mở rộng tốt, Laravel được ứng dụng trong nhiều loại hình dự án:</w:t>
      </w:r>
    </w:p>
    <w:p w14:paraId="506F2339" w14:textId="77777777" w:rsidR="00744901" w:rsidRDefault="00254ED8">
      <w:pPr>
        <w:numPr>
          <w:ilvl w:val="0"/>
          <w:numId w:val="1"/>
        </w:numPr>
        <w:pBdr>
          <w:top w:val="nil"/>
          <w:left w:val="nil"/>
          <w:bottom w:val="nil"/>
          <w:right w:val="nil"/>
          <w:between w:val="nil"/>
        </w:pBdr>
        <w:rPr>
          <w:color w:val="000000"/>
        </w:rPr>
      </w:pPr>
      <w:r>
        <w:rPr>
          <w:b/>
          <w:bCs/>
          <w:color w:val="000000"/>
        </w:rPr>
        <w:t>Hệ thống quản lý doanh nghiệp (ERP/CRM):</w:t>
      </w:r>
      <w:r>
        <w:rPr>
          <w:color w:val="000000"/>
        </w:rPr>
        <w:t xml:space="preserve"> Với khả năng xử lý logic phức tạp và phân quyền chặt chẽ, Laravel rất thích hợp để xây dựng các phần mềm quản lý nội bộ.</w:t>
      </w:r>
    </w:p>
    <w:p w14:paraId="52A71AB9" w14:textId="77777777" w:rsidR="00744901" w:rsidRDefault="00254ED8">
      <w:pPr>
        <w:numPr>
          <w:ilvl w:val="0"/>
          <w:numId w:val="1"/>
        </w:numPr>
        <w:pBdr>
          <w:top w:val="nil"/>
          <w:left w:val="nil"/>
          <w:bottom w:val="nil"/>
          <w:right w:val="nil"/>
          <w:between w:val="nil"/>
        </w:pBdr>
        <w:rPr>
          <w:color w:val="000000"/>
        </w:rPr>
      </w:pPr>
      <w:r>
        <w:rPr>
          <w:b/>
          <w:bCs/>
          <w:color w:val="000000"/>
        </w:rPr>
        <w:t>Website Thương mại điện tử:</w:t>
      </w:r>
      <w:r>
        <w:rPr>
          <w:color w:val="000000"/>
        </w:rPr>
        <w:t xml:space="preserve"> Các tính năng về giỏ hàng, thanh toán và bảo mật giúp Laravel trở thành nền tảng tốt để xây dựng các trang bán hàng quy mô vừa và lớn (thường kết hợp với các gói như Aimeos hay Bagisto).</w:t>
      </w:r>
    </w:p>
    <w:p w14:paraId="6FB8FCF4" w14:textId="77777777" w:rsidR="00744901" w:rsidRDefault="00254ED8">
      <w:pPr>
        <w:numPr>
          <w:ilvl w:val="0"/>
          <w:numId w:val="1"/>
        </w:numPr>
        <w:pBdr>
          <w:top w:val="nil"/>
          <w:left w:val="nil"/>
          <w:bottom w:val="nil"/>
          <w:right w:val="nil"/>
          <w:between w:val="nil"/>
        </w:pBdr>
        <w:rPr>
          <w:color w:val="000000"/>
        </w:rPr>
      </w:pPr>
      <w:r>
        <w:rPr>
          <w:b/>
          <w:bCs/>
          <w:color w:val="000000"/>
        </w:rPr>
        <w:t>Xây dựng RESTful API:</w:t>
      </w:r>
      <w:r>
        <w:rPr>
          <w:color w:val="000000"/>
        </w:rPr>
        <w:t xml:space="preserve"> Laravel cung cấp các công cụ tuyệt vời để tạo API backend phục vụ cho các ứng dụng di động (Android/iOS) hoặc các ứng dụng Single Page App (sử dụng React, Vue, Angular).</w:t>
      </w:r>
    </w:p>
    <w:p w14:paraId="26CCFD00" w14:textId="77777777" w:rsidR="00744901" w:rsidRDefault="00254ED8">
      <w:pPr>
        <w:numPr>
          <w:ilvl w:val="0"/>
          <w:numId w:val="1"/>
        </w:numPr>
        <w:pBdr>
          <w:top w:val="nil"/>
          <w:left w:val="nil"/>
          <w:bottom w:val="nil"/>
          <w:right w:val="nil"/>
          <w:between w:val="nil"/>
        </w:pBdr>
        <w:rPr>
          <w:color w:val="000000"/>
          <w:sz w:val="24"/>
          <w:szCs w:val="24"/>
        </w:rPr>
      </w:pPr>
      <w:r>
        <w:rPr>
          <w:b/>
          <w:bCs/>
          <w:color w:val="000000"/>
        </w:rPr>
        <w:t>SaaS (Software as a Service):</w:t>
      </w:r>
      <w:r>
        <w:rPr>
          <w:color w:val="000000"/>
        </w:rPr>
        <w:t xml:space="preserve"> Các dự án khởi nghiệp thường chọn Laravel để xây dựng sản phẩm SaaS nhờ tốc độ phát triển nhanh (Rapid Application Development)</w:t>
      </w:r>
    </w:p>
    <w:p w14:paraId="2112B342" w14:textId="47D71832" w:rsidR="00744901" w:rsidRDefault="00254ED8">
      <w:pPr>
        <w:pStyle w:val="Heading2"/>
      </w:pPr>
      <w:bookmarkStart w:id="24" w:name="_Toc217198615"/>
      <w:r>
        <w:t>RESTful API [7]</w:t>
      </w:r>
      <w:bookmarkEnd w:id="24"/>
    </w:p>
    <w:p w14:paraId="65739EAD" w14:textId="21C80870" w:rsidR="00744901" w:rsidRDefault="00254ED8">
      <w:pPr>
        <w:pStyle w:val="Heading3"/>
      </w:pPr>
      <w:bookmarkStart w:id="25" w:name="_Toc217198616"/>
      <w:r>
        <w:t>Định nghĩa</w:t>
      </w:r>
      <w:bookmarkEnd w:id="25"/>
    </w:p>
    <w:p w14:paraId="1F9B396D" w14:textId="77777777" w:rsidR="00744901" w:rsidRDefault="00254ED8">
      <w:pPr>
        <w:pBdr>
          <w:top w:val="nil"/>
          <w:left w:val="nil"/>
          <w:bottom w:val="nil"/>
          <w:right w:val="nil"/>
          <w:between w:val="nil"/>
        </w:pBdr>
        <w:spacing w:before="0"/>
        <w:ind w:firstLine="425"/>
        <w:rPr>
          <w:color w:val="000000"/>
          <w:highlight w:val="white"/>
        </w:rPr>
      </w:pPr>
      <w:bookmarkStart w:id="26" w:name="_mucw2rbo3se" w:colFirst="0" w:colLast="0"/>
      <w:bookmarkEnd w:id="26"/>
      <w:r>
        <w:rPr>
          <w:b/>
          <w:bCs/>
          <w:color w:val="000000"/>
          <w:highlight w:val="white"/>
        </w:rPr>
        <w:t>RESTful API</w:t>
      </w:r>
      <w:r>
        <w:rPr>
          <w:color w:val="000000"/>
          <w:highlight w:val="white"/>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0F6D7A0" w14:textId="77777777" w:rsidR="00744901" w:rsidRDefault="00254ED8">
      <w:pPr>
        <w:pBdr>
          <w:top w:val="nil"/>
          <w:left w:val="nil"/>
          <w:bottom w:val="nil"/>
          <w:right w:val="nil"/>
          <w:between w:val="nil"/>
        </w:pBdr>
        <w:spacing w:before="0"/>
        <w:ind w:firstLine="425"/>
        <w:jc w:val="center"/>
        <w:rPr>
          <w:color w:val="000000"/>
          <w:highlight w:val="white"/>
        </w:rPr>
      </w:pPr>
      <w:r>
        <w:rPr>
          <w:noProof/>
          <w:color w:val="000000"/>
          <w:sz w:val="24"/>
          <w:szCs w:val="24"/>
        </w:rPr>
        <w:drawing>
          <wp:inline distT="0" distB="0" distL="0" distR="0" wp14:anchorId="13068B2E" wp14:editId="7D16312F">
            <wp:extent cx="5940425" cy="3391535"/>
            <wp:effectExtent l="0" t="0" r="0" b="0"/>
            <wp:docPr id="31" name="image49.jpg" descr="Hình ảnh về RESTful API architecture diagram client server request response"/>
            <wp:cNvGraphicFramePr/>
            <a:graphic xmlns:a="http://schemas.openxmlformats.org/drawingml/2006/main">
              <a:graphicData uri="http://schemas.openxmlformats.org/drawingml/2006/picture">
                <pic:pic xmlns:pic="http://schemas.openxmlformats.org/drawingml/2006/picture">
                  <pic:nvPicPr>
                    <pic:cNvPr id="0" name="image49.jpg" descr="Hình ảnh về RESTful API architecture diagram client server request response"/>
                    <pic:cNvPicPr preferRelativeResize="0"/>
                  </pic:nvPicPr>
                  <pic:blipFill>
                    <a:blip r:embed="rId10"/>
                    <a:srcRect/>
                    <a:stretch>
                      <a:fillRect/>
                    </a:stretch>
                  </pic:blipFill>
                  <pic:spPr>
                    <a:xfrm>
                      <a:off x="0" y="0"/>
                      <a:ext cx="5940425" cy="3391535"/>
                    </a:xfrm>
                    <a:prstGeom prst="rect">
                      <a:avLst/>
                    </a:prstGeom>
                    <a:ln/>
                  </pic:spPr>
                </pic:pic>
              </a:graphicData>
            </a:graphic>
          </wp:inline>
        </w:drawing>
      </w:r>
    </w:p>
    <w:p w14:paraId="38BAE47A" w14:textId="11F8751A" w:rsidR="00744901" w:rsidRDefault="00254ED8">
      <w:pPr>
        <w:pStyle w:val="Heading3"/>
      </w:pPr>
      <w:bookmarkStart w:id="27" w:name="_Toc217198617"/>
      <w:r>
        <w:t>Đặc trưng</w:t>
      </w:r>
      <w:bookmarkEnd w:id="27"/>
    </w:p>
    <w:p w14:paraId="74DBDD81" w14:textId="77777777" w:rsidR="00744901" w:rsidRDefault="00254ED8">
      <w:pPr>
        <w:pBdr>
          <w:top w:val="nil"/>
          <w:left w:val="nil"/>
          <w:bottom w:val="nil"/>
          <w:right w:val="nil"/>
          <w:between w:val="nil"/>
        </w:pBdr>
        <w:spacing w:line="288" w:lineRule="auto"/>
        <w:ind w:firstLine="562"/>
        <w:rPr>
          <w:color w:val="000000"/>
        </w:rPr>
      </w:pPr>
      <w:r>
        <w:rPr>
          <w:color w:val="000000"/>
        </w:rPr>
        <w:t>RESTful API hoạt động dựa trên các nguyên tắc và đặc trưng cốt lõi sau::</w:t>
      </w:r>
    </w:p>
    <w:p w14:paraId="31CD9F1E" w14:textId="77777777" w:rsidR="00744901" w:rsidRDefault="00254ED8">
      <w:pPr>
        <w:numPr>
          <w:ilvl w:val="0"/>
          <w:numId w:val="1"/>
        </w:numPr>
        <w:pBdr>
          <w:top w:val="nil"/>
          <w:left w:val="nil"/>
          <w:bottom w:val="nil"/>
          <w:right w:val="nil"/>
          <w:between w:val="nil"/>
        </w:pBdr>
        <w:rPr>
          <w:color w:val="000000"/>
        </w:rPr>
      </w:pPr>
      <w:r>
        <w:rPr>
          <w:b/>
          <w:bCs/>
          <w:color w:val="000000"/>
        </w:rPr>
        <w:t>Phi trạng thái (Stateless):</w:t>
      </w:r>
      <w:r>
        <w:rPr>
          <w:color w:val="000000"/>
        </w:rPr>
        <w:t xml:space="preserve"> Đây là đặc điểm quan trọng nhất. Server sẽ không lưu trữ bất kỳ trạng thái nào của Client giữa các lần gửi request. Mọi yêu cầu từ Client gửi lên Server phải chứa đầy đủ thông tin cần thiết để Server hiểu và xử lý. Điều này giúp hệ thống giảm tải bộ nhớ và dễ dàng mở rộng.</w:t>
      </w:r>
    </w:p>
    <w:p w14:paraId="385E021D" w14:textId="77777777" w:rsidR="00744901" w:rsidRDefault="00254ED8">
      <w:pPr>
        <w:numPr>
          <w:ilvl w:val="0"/>
          <w:numId w:val="1"/>
        </w:numPr>
        <w:pBdr>
          <w:top w:val="nil"/>
          <w:left w:val="nil"/>
          <w:bottom w:val="nil"/>
          <w:right w:val="nil"/>
          <w:between w:val="nil"/>
        </w:pBdr>
        <w:rPr>
          <w:color w:val="000000"/>
        </w:rPr>
      </w:pPr>
      <w:r>
        <w:rPr>
          <w:b/>
          <w:bCs/>
          <w:color w:val="000000"/>
        </w:rPr>
        <w:t>Sử dụng các phương thức HTTP chuẩn:</w:t>
      </w:r>
      <w:r>
        <w:rPr>
          <w:color w:val="000000"/>
        </w:rPr>
        <w:t xml:space="preserve"> RESTful API sử dụng các động từ HTTP (HTTP Verbs) để định nghĩa hành động trên tài nguyên:</w:t>
      </w:r>
    </w:p>
    <w:p w14:paraId="0983DF91" w14:textId="77777777" w:rsidR="00744901" w:rsidRDefault="00254ED8">
      <w:pPr>
        <w:numPr>
          <w:ilvl w:val="1"/>
          <w:numId w:val="1"/>
        </w:numPr>
        <w:pBdr>
          <w:top w:val="nil"/>
          <w:left w:val="nil"/>
          <w:bottom w:val="nil"/>
          <w:right w:val="nil"/>
          <w:between w:val="nil"/>
        </w:pBdr>
        <w:rPr>
          <w:color w:val="000000"/>
        </w:rPr>
      </w:pPr>
      <w:r>
        <w:rPr>
          <w:b/>
          <w:bCs/>
          <w:color w:val="000000"/>
        </w:rPr>
        <w:t>GET:</w:t>
      </w:r>
      <w:r>
        <w:rPr>
          <w:color w:val="000000"/>
        </w:rPr>
        <w:t xml:space="preserve"> Lấy dữ liệu (Read).</w:t>
      </w:r>
    </w:p>
    <w:p w14:paraId="232466AA" w14:textId="77777777" w:rsidR="00744901" w:rsidRDefault="00254ED8">
      <w:pPr>
        <w:numPr>
          <w:ilvl w:val="1"/>
          <w:numId w:val="1"/>
        </w:numPr>
        <w:pBdr>
          <w:top w:val="nil"/>
          <w:left w:val="nil"/>
          <w:bottom w:val="nil"/>
          <w:right w:val="nil"/>
          <w:between w:val="nil"/>
        </w:pBdr>
        <w:rPr>
          <w:color w:val="000000"/>
        </w:rPr>
      </w:pPr>
      <w:r>
        <w:rPr>
          <w:b/>
          <w:bCs/>
          <w:color w:val="000000"/>
        </w:rPr>
        <w:t>POST:</w:t>
      </w:r>
      <w:r>
        <w:rPr>
          <w:color w:val="000000"/>
        </w:rPr>
        <w:t xml:space="preserve"> Tạo mới dữ liệu (Create).</w:t>
      </w:r>
    </w:p>
    <w:p w14:paraId="468348F2" w14:textId="77777777" w:rsidR="00744901" w:rsidRDefault="00254ED8">
      <w:pPr>
        <w:numPr>
          <w:ilvl w:val="1"/>
          <w:numId w:val="1"/>
        </w:numPr>
        <w:pBdr>
          <w:top w:val="nil"/>
          <w:left w:val="nil"/>
          <w:bottom w:val="nil"/>
          <w:right w:val="nil"/>
          <w:between w:val="nil"/>
        </w:pBdr>
        <w:rPr>
          <w:color w:val="000000"/>
        </w:rPr>
      </w:pPr>
      <w:r>
        <w:rPr>
          <w:b/>
          <w:bCs/>
          <w:color w:val="000000"/>
        </w:rPr>
        <w:t>PUT/PATCH:</w:t>
      </w:r>
      <w:r>
        <w:rPr>
          <w:color w:val="000000"/>
        </w:rPr>
        <w:t xml:space="preserve"> Cập nhật dữ liệu (Update).</w:t>
      </w:r>
    </w:p>
    <w:p w14:paraId="359246CE" w14:textId="77777777" w:rsidR="00744901" w:rsidRDefault="00254ED8">
      <w:pPr>
        <w:numPr>
          <w:ilvl w:val="1"/>
          <w:numId w:val="1"/>
        </w:numPr>
        <w:pBdr>
          <w:top w:val="nil"/>
          <w:left w:val="nil"/>
          <w:bottom w:val="nil"/>
          <w:right w:val="nil"/>
          <w:between w:val="nil"/>
        </w:pBdr>
        <w:rPr>
          <w:color w:val="000000"/>
        </w:rPr>
      </w:pPr>
      <w:r>
        <w:rPr>
          <w:b/>
          <w:bCs/>
          <w:color w:val="000000"/>
        </w:rPr>
        <w:t>DELETE:</w:t>
      </w:r>
      <w:r>
        <w:rPr>
          <w:color w:val="000000"/>
        </w:rPr>
        <w:t xml:space="preserve"> Xóa dữ liệu (Delete).</w:t>
      </w:r>
    </w:p>
    <w:p w14:paraId="47B30CF9" w14:textId="77777777" w:rsidR="00744901" w:rsidRDefault="00254ED8">
      <w:pPr>
        <w:numPr>
          <w:ilvl w:val="0"/>
          <w:numId w:val="1"/>
        </w:numPr>
        <w:pBdr>
          <w:top w:val="nil"/>
          <w:left w:val="nil"/>
          <w:bottom w:val="nil"/>
          <w:right w:val="nil"/>
          <w:between w:val="nil"/>
        </w:pBdr>
        <w:rPr>
          <w:color w:val="000000"/>
        </w:rPr>
      </w:pPr>
      <w:r>
        <w:rPr>
          <w:b/>
          <w:bCs/>
          <w:color w:val="000000"/>
        </w:rPr>
        <w:t>Trả về dữ liệu độc lập với giao diện:</w:t>
      </w:r>
      <w:r>
        <w:rPr>
          <w:color w:val="000000"/>
        </w:rPr>
        <w:t xml:space="preserve"> Dữ liệu trả về thường ở định dạng </w:t>
      </w:r>
      <w:r>
        <w:rPr>
          <w:b/>
          <w:bCs/>
          <w:color w:val="000000"/>
        </w:rPr>
        <w:t>JSON</w:t>
      </w:r>
      <w:r>
        <w:rPr>
          <w:color w:val="000000"/>
        </w:rPr>
        <w:t xml:space="preserve"> (JavaScript Object Notation) hoặc XML. JSON hiện nay phổ biến hơn nhờ cấu trúc nhẹ, dễ đọc và dễ phân tích (parse) bởi hầu hết các ngôn ngữ lập trình (như Dart, PHP, Java).</w:t>
      </w:r>
    </w:p>
    <w:p w14:paraId="3B0598E1" w14:textId="77777777" w:rsidR="00744901" w:rsidRDefault="00254ED8">
      <w:pPr>
        <w:numPr>
          <w:ilvl w:val="0"/>
          <w:numId w:val="1"/>
        </w:numPr>
        <w:pBdr>
          <w:top w:val="nil"/>
          <w:left w:val="nil"/>
          <w:bottom w:val="nil"/>
          <w:right w:val="nil"/>
          <w:between w:val="nil"/>
        </w:pBdr>
      </w:pPr>
      <w:r>
        <w:rPr>
          <w:b/>
          <w:bCs/>
          <w:color w:val="000000"/>
        </w:rPr>
        <w:t>Tách biệt Client - Server:</w:t>
      </w:r>
      <w:r>
        <w:rPr>
          <w:color w:val="000000"/>
        </w:rPr>
        <w:t xml:space="preserve"> Hệ thống phía người dùng (Frontend/Mobile) và hệ thống xử lý (Backend) hoạt động độc lập. Việc thay đổi code ở phía Server không làm ảnh hưởng đến giao diện phía Client, miễn là cấu trúc dữ liệu trả về không đổi.</w:t>
      </w:r>
    </w:p>
    <w:p w14:paraId="60C6C335" w14:textId="03B113B5" w:rsidR="00744901" w:rsidRDefault="00254ED8">
      <w:pPr>
        <w:pStyle w:val="Heading3"/>
      </w:pPr>
      <w:bookmarkStart w:id="28" w:name="_Toc217198618"/>
      <w:r>
        <w:t>Ứng dụng</w:t>
      </w:r>
      <w:bookmarkEnd w:id="28"/>
    </w:p>
    <w:p w14:paraId="443BAF6E" w14:textId="77777777" w:rsidR="00744901" w:rsidRDefault="00254ED8">
      <w:pPr>
        <w:pBdr>
          <w:top w:val="nil"/>
          <w:left w:val="nil"/>
          <w:bottom w:val="nil"/>
          <w:right w:val="nil"/>
          <w:between w:val="nil"/>
        </w:pBdr>
        <w:spacing w:line="288" w:lineRule="auto"/>
        <w:ind w:firstLine="562"/>
        <w:rPr>
          <w:color w:val="000000"/>
        </w:rPr>
      </w:pPr>
      <w:r>
        <w:rPr>
          <w:color w:val="000000"/>
        </w:rPr>
        <w:t>RESTful API là "xương sống" của hầu hết các hệ thống phần mềm hiện đại:</w:t>
      </w:r>
    </w:p>
    <w:p w14:paraId="40C5ED5F" w14:textId="77777777" w:rsidR="00744901" w:rsidRDefault="00254ED8">
      <w:pPr>
        <w:numPr>
          <w:ilvl w:val="0"/>
          <w:numId w:val="1"/>
        </w:numPr>
        <w:pBdr>
          <w:top w:val="nil"/>
          <w:left w:val="nil"/>
          <w:bottom w:val="nil"/>
          <w:right w:val="nil"/>
          <w:between w:val="nil"/>
        </w:pBdr>
        <w:rPr>
          <w:color w:val="000000"/>
        </w:rPr>
      </w:pPr>
      <w:r>
        <w:rPr>
          <w:b/>
          <w:bCs/>
          <w:color w:val="000000"/>
        </w:rPr>
        <w:t>Kết nối Backend và Mobile App:</w:t>
      </w:r>
      <w:r>
        <w:rPr>
          <w:color w:val="000000"/>
        </w:rPr>
        <w:t xml:space="preserve"> Đây là ứng dụng phổ biến nhất. Ví dụ: Ứng dụng viết bằng </w:t>
      </w:r>
      <w:r>
        <w:rPr>
          <w:b/>
          <w:bCs/>
          <w:color w:val="000000"/>
        </w:rPr>
        <w:t>Dart (Flutter)</w:t>
      </w:r>
      <w:r>
        <w:rPr>
          <w:color w:val="000000"/>
        </w:rPr>
        <w:t xml:space="preserve"> sẽ gọi RESTful API do </w:t>
      </w:r>
      <w:r>
        <w:rPr>
          <w:b/>
          <w:bCs/>
          <w:color w:val="000000"/>
        </w:rPr>
        <w:t>Laravel (PHP)</w:t>
      </w:r>
      <w:r>
        <w:rPr>
          <w:color w:val="000000"/>
        </w:rPr>
        <w:t xml:space="preserve"> cung cấp để lấy danh sách sản phẩm, đăng nhập người dùng hoặc gửi đơn hàng.</w:t>
      </w:r>
    </w:p>
    <w:p w14:paraId="04302A42" w14:textId="77777777" w:rsidR="00744901" w:rsidRDefault="00254ED8">
      <w:pPr>
        <w:numPr>
          <w:ilvl w:val="0"/>
          <w:numId w:val="1"/>
        </w:numPr>
        <w:pBdr>
          <w:top w:val="nil"/>
          <w:left w:val="nil"/>
          <w:bottom w:val="nil"/>
          <w:right w:val="nil"/>
          <w:between w:val="nil"/>
        </w:pBdr>
        <w:rPr>
          <w:color w:val="000000"/>
        </w:rPr>
      </w:pPr>
      <w:r>
        <w:rPr>
          <w:b/>
          <w:bCs/>
          <w:color w:val="000000"/>
        </w:rPr>
        <w:t>Phát triển Web Single Page Application (SPA):</w:t>
      </w:r>
      <w:r>
        <w:rPr>
          <w:color w:val="000000"/>
        </w:rPr>
        <w:t xml:space="preserve"> Các framework frontend như React, VueJS, Angular sử dụng RESTful API để lấy dữ liệu động mà không cần tải lại toàn bộ trang web.</w:t>
      </w:r>
    </w:p>
    <w:p w14:paraId="46D1EA29" w14:textId="77777777" w:rsidR="00744901" w:rsidRDefault="00254ED8">
      <w:pPr>
        <w:numPr>
          <w:ilvl w:val="0"/>
          <w:numId w:val="1"/>
        </w:numPr>
        <w:pBdr>
          <w:top w:val="nil"/>
          <w:left w:val="nil"/>
          <w:bottom w:val="nil"/>
          <w:right w:val="nil"/>
          <w:between w:val="nil"/>
        </w:pBdr>
        <w:rPr>
          <w:color w:val="000000"/>
        </w:rPr>
      </w:pPr>
      <w:r>
        <w:rPr>
          <w:b/>
          <w:bCs/>
          <w:color w:val="000000"/>
        </w:rPr>
        <w:t>Tích hợp hệ thống bên thứ ba:</w:t>
      </w:r>
      <w:r>
        <w:rPr>
          <w:color w:val="000000"/>
        </w:rPr>
        <w:t xml:space="preserve"> Cho phép các ứng dụng khác nhau "nói chuyện" với nhau. Ví dụ: Tích hợp cổng thanh toán (MoMo, VNPay), bản đồ (Google Maps), hoặc đăng nhập bằng Facebook/Google.</w:t>
      </w:r>
    </w:p>
    <w:p w14:paraId="7E110BF8" w14:textId="2A3192BB" w:rsidR="00744901" w:rsidRDefault="00254ED8">
      <w:pPr>
        <w:numPr>
          <w:ilvl w:val="0"/>
          <w:numId w:val="1"/>
        </w:numPr>
        <w:pBdr>
          <w:top w:val="nil"/>
          <w:left w:val="nil"/>
          <w:bottom w:val="nil"/>
          <w:right w:val="nil"/>
          <w:between w:val="nil"/>
        </w:pBdr>
        <w:rPr>
          <w:color w:val="000000"/>
        </w:rPr>
      </w:pPr>
      <w:r>
        <w:rPr>
          <w:b/>
          <w:bCs/>
          <w:color w:val="000000"/>
        </w:rPr>
        <w:t>Kiến trúc Microservices:</w:t>
      </w:r>
      <w:r>
        <w:rPr>
          <w:color w:val="000000"/>
        </w:rPr>
        <w:t xml:space="preserve"> Trong các hệ thống lớn, RESTful API được dùng để giao tiếp giữa các </w:t>
      </w:r>
      <w:r w:rsidR="009A4042">
        <w:t>chức</w:t>
      </w:r>
      <w:r w:rsidR="009A4042">
        <w:rPr>
          <w:lang w:val="vi-VN"/>
        </w:rPr>
        <w:t xml:space="preserve"> năng </w:t>
      </w:r>
      <w:r>
        <w:rPr>
          <w:color w:val="000000"/>
        </w:rPr>
        <w:t xml:space="preserve"> nhỏ (microservices) tách biệt, giúp hệ thống linh hoạt và dễ bảo trì hơn.</w:t>
      </w:r>
    </w:p>
    <w:p w14:paraId="6F052A91" w14:textId="3B4DAF24" w:rsidR="00744901" w:rsidRDefault="00254ED8">
      <w:pPr>
        <w:pStyle w:val="Heading2"/>
      </w:pPr>
      <w:bookmarkStart w:id="29" w:name="_Toc217198619"/>
      <w:r>
        <w:t>Flutter [8]</w:t>
      </w:r>
      <w:bookmarkEnd w:id="29"/>
    </w:p>
    <w:p w14:paraId="343EF815" w14:textId="2E44CE3F" w:rsidR="00744901" w:rsidRDefault="00254ED8">
      <w:pPr>
        <w:pStyle w:val="Heading3"/>
      </w:pPr>
      <w:bookmarkStart w:id="30" w:name="_Toc217198620"/>
      <w:r>
        <w:t>Định nghĩa</w:t>
      </w:r>
      <w:bookmarkEnd w:id="30"/>
    </w:p>
    <w:p w14:paraId="6EC01DC2" w14:textId="77777777" w:rsidR="00744901" w:rsidRDefault="00254ED8">
      <w:pPr>
        <w:pBdr>
          <w:top w:val="nil"/>
          <w:left w:val="nil"/>
          <w:bottom w:val="nil"/>
          <w:right w:val="nil"/>
          <w:between w:val="nil"/>
        </w:pBdr>
        <w:spacing w:line="288" w:lineRule="auto"/>
        <w:ind w:firstLine="562"/>
        <w:rPr>
          <w:color w:val="000000"/>
        </w:rPr>
      </w:pPr>
      <w:r>
        <w:rPr>
          <w:color w:val="000000"/>
        </w:rPr>
        <w:t xml:space="preserve">Flutter là một bộ công cụ phát triển giao diện người dùng (UI Toolkit) mã nguồn mở, được phát triển bởi Google và ra mắt chính thức vào năm 2017. Flutter cho phép lập trình viên tạo ra các ứng dụng được biên dịch nguyên bản (native-compiled) cho di động (Android, iOS), web và máy tính để bàn (Windows, macOS, Linux) chỉ từ một mã nguồn (codebase) duy nhất. Ngôn ngữ lập trình cốt lõi được sử dụng trong Flutter chính là </w:t>
      </w:r>
      <w:r>
        <w:rPr>
          <w:b/>
          <w:bCs/>
          <w:color w:val="000000"/>
        </w:rPr>
        <w:t>Dart</w:t>
      </w:r>
      <w:r>
        <w:rPr>
          <w:color w:val="000000"/>
        </w:rPr>
        <w:t>.</w:t>
      </w:r>
    </w:p>
    <w:p w14:paraId="5B429D67" w14:textId="20A91C62" w:rsidR="00744901" w:rsidRDefault="00254ED8">
      <w:pPr>
        <w:pStyle w:val="Heading3"/>
      </w:pPr>
      <w:bookmarkStart w:id="31" w:name="_Toc217198621"/>
      <w:r>
        <w:t>Đặc trưng</w:t>
      </w:r>
      <w:bookmarkEnd w:id="31"/>
    </w:p>
    <w:p w14:paraId="259D510F" w14:textId="77777777" w:rsidR="00744901" w:rsidRDefault="00254ED8">
      <w:pPr>
        <w:ind w:left="567"/>
      </w:pPr>
      <w:r>
        <w:t>Flutter nổi bật giữa các nền tảng đa nền tảng (cross-platform) nhờ những đặc trưng kỹ thuật độc đáo:</w:t>
      </w:r>
    </w:p>
    <w:p w14:paraId="1F3B81B8" w14:textId="77777777" w:rsidR="00744901" w:rsidRDefault="00254ED8">
      <w:pPr>
        <w:numPr>
          <w:ilvl w:val="0"/>
          <w:numId w:val="1"/>
        </w:numPr>
        <w:pBdr>
          <w:top w:val="nil"/>
          <w:left w:val="nil"/>
          <w:bottom w:val="nil"/>
          <w:right w:val="nil"/>
          <w:between w:val="nil"/>
        </w:pBdr>
        <w:rPr>
          <w:color w:val="000000"/>
        </w:rPr>
      </w:pPr>
      <w:r>
        <w:rPr>
          <w:b/>
          <w:bCs/>
          <w:color w:val="000000"/>
        </w:rPr>
        <w:t>Tính năng Hot Reload (Tải lại nóng):</w:t>
      </w:r>
      <w:r>
        <w:rPr>
          <w:color w:val="000000"/>
        </w:rPr>
        <w:t xml:space="preserve"> Đây là tính năng được yêu thích nhất, cho phép lập trình viên thấy ngay lập tức kết quả của những thay đổi trong mã nguồn trên màn hình thiết bị mà không cần khởi động lại ứng dụng hay mất trạng thái hiện tại. Điều này giúp tăng tốc độ phát triển giao diện lên đáng kể.</w:t>
      </w:r>
    </w:p>
    <w:p w14:paraId="48EC3E71" w14:textId="77777777" w:rsidR="00744901" w:rsidRDefault="00254ED8">
      <w:pPr>
        <w:numPr>
          <w:ilvl w:val="0"/>
          <w:numId w:val="1"/>
        </w:numPr>
        <w:pBdr>
          <w:top w:val="nil"/>
          <w:left w:val="nil"/>
          <w:bottom w:val="nil"/>
          <w:right w:val="nil"/>
          <w:between w:val="nil"/>
        </w:pBdr>
        <w:rPr>
          <w:color w:val="000000"/>
        </w:rPr>
      </w:pPr>
      <w:r>
        <w:rPr>
          <w:b/>
          <w:bCs/>
          <w:color w:val="000000"/>
        </w:rPr>
        <w:t>Mọi thứ đều là Widget:</w:t>
      </w:r>
      <w:r>
        <w:rPr>
          <w:color w:val="000000"/>
        </w:rPr>
        <w:t xml:space="preserve"> Kiến trúc của Flutter dựa hoàn toàn trên Widget. Từ một nút bấm, một dòng chữ, cho đến bố cục trang (layout) đều là Widget. Các Widget này có thể lồng ghép vào nhau để tạo ra các giao diện phức tạp, linh hoạt và có khả năng tùy biến cực cao.</w:t>
      </w:r>
    </w:p>
    <w:p w14:paraId="2A2463A6" w14:textId="77777777" w:rsidR="00744901" w:rsidRDefault="00254ED8">
      <w:pPr>
        <w:numPr>
          <w:ilvl w:val="0"/>
          <w:numId w:val="1"/>
        </w:numPr>
        <w:pBdr>
          <w:top w:val="nil"/>
          <w:left w:val="nil"/>
          <w:bottom w:val="nil"/>
          <w:right w:val="nil"/>
          <w:between w:val="nil"/>
        </w:pBdr>
        <w:rPr>
          <w:color w:val="000000"/>
        </w:rPr>
      </w:pPr>
      <w:r>
        <w:rPr>
          <w:color w:val="000000"/>
        </w:rPr>
        <w:t>L</w:t>
      </w:r>
      <w:r>
        <w:rPr>
          <w:b/>
          <w:bCs/>
          <w:color w:val="000000"/>
        </w:rPr>
        <w:t xml:space="preserve"> Hiệu năng Native:</w:t>
      </w:r>
      <w:r>
        <w:rPr>
          <w:color w:val="000000"/>
        </w:rPr>
        <w:t xml:space="preserve"> Không giống như các framework lai (hybrid) khác sử dụng WebView hay cầu nối (bridge) để giao tiếp với hệ điều hành, Flutter có engine đồ họa riêng (Skia hoặc Impeller) để vẽ trực tiếp các pixel lên màn hình. Nhờ đó, ứng dụng Flutter đạt hiệu năng và tốc độ khung hình (60-120fps) tương đương ứng dụng viết bằng ngôn ngữ gốc </w:t>
      </w:r>
    </w:p>
    <w:p w14:paraId="510F8EAD" w14:textId="77777777" w:rsidR="00744901" w:rsidRDefault="00254ED8">
      <w:pPr>
        <w:numPr>
          <w:ilvl w:val="0"/>
          <w:numId w:val="1"/>
        </w:numPr>
        <w:pBdr>
          <w:top w:val="nil"/>
          <w:left w:val="nil"/>
          <w:bottom w:val="nil"/>
          <w:right w:val="nil"/>
          <w:between w:val="nil"/>
        </w:pBdr>
        <w:rPr>
          <w:color w:val="000000"/>
        </w:rPr>
      </w:pPr>
      <w:r>
        <w:rPr>
          <w:b/>
          <w:bCs/>
          <w:color w:val="000000"/>
        </w:rPr>
        <w:t>Giao diện đẹp mắt:</w:t>
      </w:r>
      <w:r>
        <w:rPr>
          <w:color w:val="000000"/>
        </w:rPr>
        <w:t xml:space="preserve"> Flutter cung cấp sẵn hai bộ thư viện Widget khổng lồ: </w:t>
      </w:r>
      <w:r>
        <w:rPr>
          <w:b/>
          <w:bCs/>
          <w:color w:val="000000"/>
        </w:rPr>
        <w:t>Material Design</w:t>
      </w:r>
      <w:r>
        <w:rPr>
          <w:color w:val="000000"/>
        </w:rPr>
        <w:t xml:space="preserve"> (theo phong cách Google Android) và </w:t>
      </w:r>
      <w:r>
        <w:rPr>
          <w:b/>
          <w:bCs/>
          <w:color w:val="000000"/>
        </w:rPr>
        <w:t>Cupertino</w:t>
      </w:r>
      <w:r>
        <w:rPr>
          <w:color w:val="000000"/>
        </w:rPr>
        <w:t xml:space="preserve"> (theo phong cách iOS), giúp ứng dụng có giao diện chuẩn mực và trải nghiệm người dùng tự nhiên trên cả hai nền tảng.</w:t>
      </w:r>
    </w:p>
    <w:p w14:paraId="5CE1659A" w14:textId="12B298BF" w:rsidR="00744901" w:rsidRDefault="00254ED8">
      <w:pPr>
        <w:pStyle w:val="Heading3"/>
      </w:pPr>
      <w:bookmarkStart w:id="32" w:name="_Toc217198622"/>
      <w:r>
        <w:t>Ứng dụng</w:t>
      </w:r>
      <w:bookmarkEnd w:id="32"/>
    </w:p>
    <w:p w14:paraId="4E03AE38" w14:textId="77777777" w:rsidR="00744901" w:rsidRDefault="00254ED8">
      <w:pPr>
        <w:ind w:left="567"/>
      </w:pPr>
      <w:r>
        <w:t>Flutter đang trở thành xu hướng hàng đầu trong phát triển phần mềm hiện đại:</w:t>
      </w:r>
    </w:p>
    <w:p w14:paraId="7E3F7C0C" w14:textId="77777777" w:rsidR="00744901" w:rsidRDefault="00254ED8">
      <w:pPr>
        <w:numPr>
          <w:ilvl w:val="0"/>
          <w:numId w:val="1"/>
        </w:numPr>
        <w:pBdr>
          <w:top w:val="nil"/>
          <w:left w:val="nil"/>
          <w:bottom w:val="nil"/>
          <w:right w:val="nil"/>
          <w:between w:val="nil"/>
        </w:pBdr>
        <w:rPr>
          <w:color w:val="000000"/>
        </w:rPr>
      </w:pPr>
      <w:r>
        <w:rPr>
          <w:b/>
          <w:bCs/>
          <w:color w:val="000000"/>
        </w:rPr>
        <w:t>Phát triển ứng dụng di động đa nền tảng:</w:t>
      </w:r>
      <w:r>
        <w:rPr>
          <w:color w:val="000000"/>
        </w:rPr>
        <w:t xml:space="preserve"> Đây là ứng dụng chính của Flutter. Các doanh nghiệp sử dụng Flutter để giảm chi phí và thời gian phát triển, vì chỉ cần một đội ngũ lập trình viên để tạo ra ứng dụng cho cả Android và iOS.</w:t>
      </w:r>
    </w:p>
    <w:p w14:paraId="6486D32A" w14:textId="77777777" w:rsidR="00744901" w:rsidRDefault="00254ED8">
      <w:pPr>
        <w:numPr>
          <w:ilvl w:val="0"/>
          <w:numId w:val="1"/>
        </w:numPr>
        <w:pBdr>
          <w:top w:val="nil"/>
          <w:left w:val="nil"/>
          <w:bottom w:val="nil"/>
          <w:right w:val="nil"/>
          <w:between w:val="nil"/>
        </w:pBdr>
        <w:rPr>
          <w:color w:val="000000"/>
        </w:rPr>
      </w:pPr>
      <w:r>
        <w:rPr>
          <w:b/>
          <w:bCs/>
          <w:color w:val="000000"/>
        </w:rPr>
        <w:t>Dự án Startup và MVP:</w:t>
      </w:r>
      <w:r>
        <w:rPr>
          <w:color w:val="000000"/>
        </w:rPr>
        <w:t xml:space="preserve"> Nhờ tốc độ phát triển nhanh (nhờ Hot Reload và thư viện có sẵn), Flutter là lựa chọn số 1 để xây dựng sản phẩm khả thi tối thiểu (MVP) nhằm kiểm thử thị trường sớm.</w:t>
      </w:r>
    </w:p>
    <w:p w14:paraId="235FE75F" w14:textId="77777777" w:rsidR="00744901" w:rsidRDefault="00254ED8">
      <w:pPr>
        <w:numPr>
          <w:ilvl w:val="0"/>
          <w:numId w:val="1"/>
        </w:numPr>
        <w:pBdr>
          <w:top w:val="nil"/>
          <w:left w:val="nil"/>
          <w:bottom w:val="nil"/>
          <w:right w:val="nil"/>
          <w:between w:val="nil"/>
        </w:pBdr>
        <w:rPr>
          <w:color w:val="000000"/>
        </w:rPr>
      </w:pPr>
      <w:r>
        <w:rPr>
          <w:b/>
          <w:bCs/>
          <w:color w:val="000000"/>
        </w:rPr>
        <w:t>Ứng dụng yêu cầu giao diện phức tạp:</w:t>
      </w:r>
      <w:r>
        <w:rPr>
          <w:color w:val="000000"/>
        </w:rPr>
        <w:t xml:space="preserve"> Các ứng dụng cần đồ họa đẹp, hiệu ứng chuyển động (animation) mượt mà hoặc giao diện tùy chỉnh không theo quy chuẩn thông thường thường chọn Flutter vì khả năng kiểm soát từng điểm ảnh trên màn hình. </w:t>
      </w:r>
    </w:p>
    <w:p w14:paraId="313BFDAE" w14:textId="77777777" w:rsidR="00744901" w:rsidRDefault="00254ED8">
      <w:pPr>
        <w:numPr>
          <w:ilvl w:val="0"/>
          <w:numId w:val="1"/>
        </w:numPr>
        <w:pBdr>
          <w:top w:val="nil"/>
          <w:left w:val="nil"/>
          <w:bottom w:val="nil"/>
          <w:right w:val="nil"/>
          <w:between w:val="nil"/>
        </w:pBdr>
        <w:rPr>
          <w:color w:val="000000"/>
        </w:rPr>
      </w:pPr>
      <w:r>
        <w:rPr>
          <w:b/>
          <w:bCs/>
          <w:color w:val="000000"/>
        </w:rPr>
        <w:t>Ứng dụng IoT và Nhúng:</w:t>
      </w:r>
      <w:r>
        <w:rPr>
          <w:color w:val="000000"/>
        </w:rPr>
        <w:t xml:space="preserve"> Flutter cũng được sử dụng để xây dựng giao diện điều khiển cho các thiết bị thông minh (như màn hình xe hơi của Toyota, thiết bị gia dụng) nhờ hiệu năng cao và khả năng chạy trên nhiều phần cứng.</w:t>
      </w:r>
    </w:p>
    <w:p w14:paraId="657FD1B4" w14:textId="689A9341" w:rsidR="00744901" w:rsidRDefault="00254ED8">
      <w:pPr>
        <w:pStyle w:val="Heading2"/>
      </w:pPr>
      <w:bookmarkStart w:id="33" w:name="_Toc217198623"/>
      <w:r>
        <w:t>Firebase [9]</w:t>
      </w:r>
      <w:bookmarkEnd w:id="33"/>
    </w:p>
    <w:p w14:paraId="739CC9E4" w14:textId="0D10037A" w:rsidR="00744901" w:rsidRDefault="00254ED8">
      <w:pPr>
        <w:pStyle w:val="Heading3"/>
      </w:pPr>
      <w:bookmarkStart w:id="34" w:name="_Toc217198624"/>
      <w:r>
        <w:t>Định nghĩa</w:t>
      </w:r>
      <w:bookmarkEnd w:id="34"/>
    </w:p>
    <w:p w14:paraId="60FA386C" w14:textId="77777777" w:rsidR="00744901" w:rsidRDefault="00254ED8">
      <w:pPr>
        <w:pBdr>
          <w:top w:val="nil"/>
          <w:left w:val="nil"/>
          <w:bottom w:val="nil"/>
          <w:right w:val="nil"/>
          <w:between w:val="nil"/>
        </w:pBdr>
        <w:ind w:firstLine="567"/>
        <w:rPr>
          <w:b/>
          <w:bCs/>
          <w:color w:val="000000"/>
          <w:sz w:val="24"/>
          <w:szCs w:val="24"/>
        </w:rPr>
      </w:pPr>
      <w:r>
        <w:rPr>
          <w:color w:val="000000"/>
        </w:rPr>
        <w:t>Firebase là một nền tảng phát triển ứng dụng di động và web toàn diện (Backend-as-a-Service - BaaS), được Google mua lại vào năm 2014 và phát triển mạnh mẽ cho đến nay. Firebase cung cấp một hệ sinh thái các công cụ và cơ sở hạ tầng backend có sẵn, giúp lập trình viên tập trung vào việc xây dựng trải nghiệm người dùng (Frontend) mà không cần tốn quá nhiều công sức quản lý máy chủ hay cơ sở hạ tầng phức tạp..</w:t>
      </w:r>
    </w:p>
    <w:p w14:paraId="7A53662A" w14:textId="3A621126" w:rsidR="00744901" w:rsidRDefault="00254ED8">
      <w:pPr>
        <w:pStyle w:val="Heading3"/>
        <w:rPr>
          <w:sz w:val="24"/>
          <w:szCs w:val="24"/>
        </w:rPr>
      </w:pPr>
      <w:bookmarkStart w:id="35" w:name="_Toc217198625"/>
      <w:r>
        <w:t>Đặc trưng</w:t>
      </w:r>
      <w:bookmarkEnd w:id="35"/>
    </w:p>
    <w:p w14:paraId="6C835EC7" w14:textId="77777777" w:rsidR="00744901" w:rsidRDefault="00254ED8">
      <w:pPr>
        <w:pBdr>
          <w:top w:val="nil"/>
          <w:left w:val="nil"/>
          <w:bottom w:val="nil"/>
          <w:right w:val="nil"/>
          <w:between w:val="nil"/>
        </w:pBdr>
        <w:spacing w:line="288" w:lineRule="auto"/>
        <w:ind w:firstLine="562"/>
        <w:rPr>
          <w:color w:val="000000"/>
        </w:rPr>
      </w:pPr>
      <w:r>
        <w:rPr>
          <w:color w:val="000000"/>
        </w:rPr>
        <w:t>Firebase sở hữu các dịch vụ mạnh mẽ giúp giải quyết các bài toán khó trong lập trình di động:</w:t>
      </w:r>
    </w:p>
    <w:p w14:paraId="06D7EC83" w14:textId="77777777" w:rsidR="00744901" w:rsidRDefault="00254ED8">
      <w:pPr>
        <w:numPr>
          <w:ilvl w:val="0"/>
          <w:numId w:val="1"/>
        </w:numPr>
        <w:pBdr>
          <w:top w:val="nil"/>
          <w:left w:val="nil"/>
          <w:bottom w:val="nil"/>
          <w:right w:val="nil"/>
          <w:between w:val="nil"/>
        </w:pBdr>
        <w:rPr>
          <w:color w:val="000000"/>
        </w:rPr>
      </w:pPr>
      <w:r>
        <w:rPr>
          <w:b/>
          <w:bCs/>
          <w:color w:val="000000"/>
        </w:rPr>
        <w:t>Firebase Cloud Messaging (FCM):</w:t>
      </w:r>
      <w:r>
        <w:rPr>
          <w:color w:val="000000"/>
        </w:rPr>
        <w:t xml:space="preserve"> Đây là tính năng quan trọng nhất đối với các ứng dụng di động. Nó cho phép gửi thông báo đẩy (push notifications) đến thiết bị người dùng (Android/iOS) và web một cách miễn phí, tin cậy và nhanh chóng.</w:t>
      </w:r>
    </w:p>
    <w:p w14:paraId="24990694" w14:textId="77777777" w:rsidR="00744901" w:rsidRDefault="00254ED8">
      <w:pPr>
        <w:numPr>
          <w:ilvl w:val="0"/>
          <w:numId w:val="1"/>
        </w:numPr>
        <w:pBdr>
          <w:top w:val="nil"/>
          <w:left w:val="nil"/>
          <w:bottom w:val="nil"/>
          <w:right w:val="nil"/>
          <w:between w:val="nil"/>
        </w:pBdr>
        <w:rPr>
          <w:color w:val="000000"/>
        </w:rPr>
      </w:pPr>
      <w:r>
        <w:rPr>
          <w:b/>
          <w:bCs/>
          <w:color w:val="000000"/>
        </w:rPr>
        <w:t>Firebase Authentication:</w:t>
      </w:r>
      <w:r>
        <w:rPr>
          <w:color w:val="000000"/>
        </w:rPr>
        <w:t xml:space="preserve"> Cung cấp giải pháp xác thực người dùng toàn diện và an toàn. Hỗ trợ đăng nhập đa dạng qua Email/Password, số điện thoại (OTP), hoặc các mạng xã hội (Google, Facebook, Apple ID) chỉ với vài dòng code cấu hình.</w:t>
      </w:r>
    </w:p>
    <w:p w14:paraId="1D9E1CF5" w14:textId="77777777" w:rsidR="00744901" w:rsidRDefault="00254ED8">
      <w:pPr>
        <w:numPr>
          <w:ilvl w:val="0"/>
          <w:numId w:val="1"/>
        </w:numPr>
        <w:pBdr>
          <w:top w:val="nil"/>
          <w:left w:val="nil"/>
          <w:bottom w:val="nil"/>
          <w:right w:val="nil"/>
          <w:between w:val="nil"/>
        </w:pBdr>
        <w:rPr>
          <w:color w:val="000000"/>
        </w:rPr>
      </w:pPr>
      <w:r>
        <w:rPr>
          <w:b/>
          <w:bCs/>
          <w:color w:val="000000"/>
        </w:rPr>
        <w:t>Realtime Database &amp; Cloud Firestore:</w:t>
      </w:r>
      <w:r>
        <w:rPr>
          <w:color w:val="000000"/>
        </w:rPr>
        <w:t xml:space="preserve"> Cung cấp cơ sở dữ liệu NoSQL lưu trữ trên đám mây, có khả năng đồng bộ dữ liệu theo thời gian thực (real-time) giữa các thiết bị của người dùng. Khi dữ liệu thay đổi, mọi thiết bị kết nối đều được cập nhật ngay lập tức.</w:t>
      </w:r>
    </w:p>
    <w:p w14:paraId="55C99787" w14:textId="77777777" w:rsidR="00744901" w:rsidRDefault="00254ED8">
      <w:pPr>
        <w:numPr>
          <w:ilvl w:val="0"/>
          <w:numId w:val="1"/>
        </w:numPr>
        <w:pBdr>
          <w:top w:val="nil"/>
          <w:left w:val="nil"/>
          <w:bottom w:val="nil"/>
          <w:right w:val="nil"/>
          <w:between w:val="nil"/>
        </w:pBdr>
        <w:rPr>
          <w:color w:val="000000"/>
        </w:rPr>
      </w:pPr>
      <w:r>
        <w:rPr>
          <w:b/>
          <w:bCs/>
          <w:color w:val="000000"/>
        </w:rPr>
        <w:t>Cloud Storage:</w:t>
      </w:r>
      <w:r>
        <w:rPr>
          <w:color w:val="000000"/>
        </w:rPr>
        <w:t xml:space="preserve"> Dịch vụ lưu trữ mạnh mẽ dành cho các nội dung do người dùng tạo ra như hình ảnh, video, âm thanh, được xây dựng trên nền tảng Google Cloud Storage, đảm bảo độ bảo mật và khả năng mở rộng caoTìm kiếm mạnh mẽ: Hỗ trợ tìm kiếm full-text, fuzzy search, geospatial search, và query DSL mạnh mẽ.</w:t>
      </w:r>
    </w:p>
    <w:p w14:paraId="31C6FC8C" w14:textId="77777777" w:rsidR="00744901" w:rsidRDefault="00254ED8">
      <w:pPr>
        <w:numPr>
          <w:ilvl w:val="0"/>
          <w:numId w:val="1"/>
        </w:numPr>
        <w:pBdr>
          <w:top w:val="nil"/>
          <w:left w:val="nil"/>
          <w:bottom w:val="nil"/>
          <w:right w:val="nil"/>
          <w:between w:val="nil"/>
        </w:pBdr>
        <w:rPr>
          <w:color w:val="000000"/>
        </w:rPr>
      </w:pPr>
      <w:r>
        <w:rPr>
          <w:b/>
          <w:bCs/>
          <w:color w:val="000000"/>
        </w:rPr>
        <w:t>Crashlytics:</w:t>
      </w:r>
      <w:r>
        <w:rPr>
          <w:color w:val="000000"/>
        </w:rPr>
        <w:t xml:space="preserve"> Công cụ theo dõi và báo cáo lỗi ứng dụng theo thời gian thực, giúp lập trình viên phát hiện nguyên nhân gây crash app để khắc phục kịp thời..</w:t>
      </w:r>
    </w:p>
    <w:p w14:paraId="39D34CEB" w14:textId="5F38B0A0" w:rsidR="00744901" w:rsidRDefault="00254ED8">
      <w:pPr>
        <w:pStyle w:val="Heading3"/>
        <w:rPr>
          <w:sz w:val="24"/>
          <w:szCs w:val="24"/>
        </w:rPr>
      </w:pPr>
      <w:bookmarkStart w:id="36" w:name="_Toc217198626"/>
      <w:r>
        <w:t>Ứng dụng</w:t>
      </w:r>
      <w:bookmarkEnd w:id="36"/>
    </w:p>
    <w:p w14:paraId="7A3AA6D7" w14:textId="77777777" w:rsidR="00744901" w:rsidRDefault="00254ED8">
      <w:pPr>
        <w:pBdr>
          <w:top w:val="nil"/>
          <w:left w:val="nil"/>
          <w:bottom w:val="nil"/>
          <w:right w:val="nil"/>
          <w:between w:val="nil"/>
        </w:pBdr>
        <w:spacing w:line="288" w:lineRule="auto"/>
        <w:ind w:firstLine="562"/>
        <w:rPr>
          <w:color w:val="000000"/>
        </w:rPr>
      </w:pPr>
      <w:r>
        <w:rPr>
          <w:color w:val="000000"/>
        </w:rPr>
        <w:t>Firebase được ứng dụng rất linh hoạt, có thể làm backend chính hoặc kết hợp với các backend khác:</w:t>
      </w:r>
    </w:p>
    <w:p w14:paraId="371F6D48" w14:textId="77777777" w:rsidR="00744901" w:rsidRDefault="00254ED8">
      <w:pPr>
        <w:numPr>
          <w:ilvl w:val="0"/>
          <w:numId w:val="1"/>
        </w:numPr>
        <w:pBdr>
          <w:top w:val="nil"/>
          <w:left w:val="nil"/>
          <w:bottom w:val="nil"/>
          <w:right w:val="nil"/>
          <w:between w:val="nil"/>
        </w:pBdr>
        <w:rPr>
          <w:color w:val="000000"/>
        </w:rPr>
      </w:pPr>
      <w:r>
        <w:rPr>
          <w:b/>
          <w:bCs/>
          <w:color w:val="000000"/>
        </w:rPr>
        <w:t>Gửi thông báo đẩy (Push Notifications):</w:t>
      </w:r>
      <w:r>
        <w:rPr>
          <w:color w:val="000000"/>
        </w:rPr>
        <w:t xml:space="preserve"> Hầu hết các ứng dụng Flutter hiện nay đều tích hợp Firebase Cloud Messaging để gửi thông báo khuyến mãi, tin nhắn mới hoặc</w:t>
      </w:r>
      <w:ins w:id="37" w:author="Anh Nguyễn Việt" w:date="2025-12-18T08:15:00Z">
        <w:r>
          <w:rPr>
            <w:color w:val="000000"/>
          </w:rPr>
          <w:t xml:space="preserve"> </w:t>
        </w:r>
      </w:ins>
      <w:r>
        <w:t>cập nhật trạng thái duyệt đơn nghỉ phép" và "theo dõi vị trí nhân viên khi chấm công</w:t>
      </w:r>
      <w:r>
        <w:rPr>
          <w:color w:val="000000"/>
        </w:rPr>
        <w:t>.</w:t>
      </w:r>
    </w:p>
    <w:p w14:paraId="4BB041A4" w14:textId="77777777" w:rsidR="00744901" w:rsidRDefault="00254ED8">
      <w:pPr>
        <w:numPr>
          <w:ilvl w:val="0"/>
          <w:numId w:val="1"/>
        </w:numPr>
        <w:pBdr>
          <w:top w:val="nil"/>
          <w:left w:val="nil"/>
          <w:bottom w:val="nil"/>
          <w:right w:val="nil"/>
          <w:between w:val="nil"/>
        </w:pBdr>
        <w:rPr>
          <w:color w:val="000000"/>
        </w:rPr>
      </w:pPr>
      <w:r>
        <w:rPr>
          <w:b/>
          <w:bCs/>
          <w:color w:val="000000"/>
        </w:rPr>
        <w:t>Ứng dụng Chat và Real-time:</w:t>
      </w:r>
      <w:r>
        <w:rPr>
          <w:color w:val="000000"/>
        </w:rPr>
        <w:t xml:space="preserve"> Nhờ khả năng đồng bộ tức thì, Firebase là lựa chọn số 1 để xây dựng các tính năng chat, bảng theo dõi vị trí xe (taxi/grab), hoặc cập nhật tỉ số trực tuyến.</w:t>
      </w:r>
    </w:p>
    <w:p w14:paraId="43D30C4A" w14:textId="77777777" w:rsidR="00744901" w:rsidRDefault="00254ED8">
      <w:pPr>
        <w:numPr>
          <w:ilvl w:val="0"/>
          <w:numId w:val="1"/>
        </w:numPr>
        <w:pBdr>
          <w:top w:val="nil"/>
          <w:left w:val="nil"/>
          <w:bottom w:val="nil"/>
          <w:right w:val="nil"/>
          <w:between w:val="nil"/>
        </w:pBdr>
        <w:rPr>
          <w:color w:val="000000"/>
        </w:rPr>
      </w:pPr>
      <w:r>
        <w:rPr>
          <w:b/>
          <w:bCs/>
          <w:color w:val="000000"/>
        </w:rPr>
        <w:t>Xác thực và Quản lý người dùng:</w:t>
      </w:r>
      <w:r>
        <w:rPr>
          <w:color w:val="000000"/>
        </w:rPr>
        <w:t xml:space="preserve"> Các ứng dụng sử dụng Firebase Authentication để rút ngắn thời gian phát triển tính năng đăng nhập/đăng ký, đặc biệt là tính năng gửi mã OTP về điện thoại.</w:t>
      </w:r>
    </w:p>
    <w:p w14:paraId="128B5950" w14:textId="77777777" w:rsidR="00744901" w:rsidRDefault="00254ED8">
      <w:pPr>
        <w:numPr>
          <w:ilvl w:val="0"/>
          <w:numId w:val="1"/>
        </w:numPr>
        <w:pBdr>
          <w:top w:val="nil"/>
          <w:left w:val="nil"/>
          <w:bottom w:val="nil"/>
          <w:right w:val="nil"/>
          <w:between w:val="nil"/>
        </w:pBdr>
        <w:rPr>
          <w:color w:val="000000"/>
        </w:rPr>
      </w:pPr>
      <w:r>
        <w:rPr>
          <w:b/>
          <w:bCs/>
          <w:color w:val="000000"/>
        </w:rPr>
        <w:t>Lưu trữ file đa phương tiện:</w:t>
      </w:r>
      <w:r>
        <w:rPr>
          <w:color w:val="000000"/>
        </w:rPr>
        <w:t xml:space="preserve"> Ứng dụng dùng Firebase Storage để chứa ảnh đại diện (avatar) hoặc ảnh sản phẩm mà người dùng tải lên.</w:t>
      </w:r>
    </w:p>
    <w:p w14:paraId="06EE1128" w14:textId="77777777" w:rsidR="00744901" w:rsidRDefault="00254ED8" w:rsidP="00DF000E">
      <w:pPr>
        <w:pStyle w:val="Heading1"/>
      </w:pPr>
      <w:bookmarkStart w:id="38" w:name="_Toc217198627"/>
      <w:r>
        <w:t>PHÂN TÍCH VÀ ĐẶC TẢ YÊU CẦU</w:t>
      </w:r>
      <w:bookmarkEnd w:id="38"/>
    </w:p>
    <w:p w14:paraId="7614DCC2" w14:textId="77777777" w:rsidR="00744901" w:rsidRDefault="00254ED8" w:rsidP="00DB5917">
      <w:pPr>
        <w:pStyle w:val="Heading2"/>
      </w:pPr>
      <w:bookmarkStart w:id="39" w:name="_Toc217198628"/>
      <w:r>
        <w:t>Kiến trúc hệ thống</w:t>
      </w:r>
      <w:bookmarkEnd w:id="39"/>
    </w:p>
    <w:p w14:paraId="1965E548" w14:textId="77777777" w:rsidR="00744901" w:rsidRDefault="00254ED8">
      <w:pPr>
        <w:pBdr>
          <w:top w:val="nil"/>
          <w:left w:val="nil"/>
          <w:bottom w:val="nil"/>
          <w:right w:val="nil"/>
          <w:between w:val="nil"/>
        </w:pBdr>
        <w:spacing w:after="0" w:line="264" w:lineRule="auto"/>
        <w:ind w:firstLine="432"/>
        <w:rPr>
          <w:color w:val="000000"/>
        </w:rPr>
      </w:pPr>
      <w:r>
        <w:rPr>
          <w:color w:val="000000"/>
        </w:rPr>
        <w:t>Đây là ứng dụng có sự tương tác và hệ thống sẽ được xây dựng theo mô hình client-server và dựa trên kiến trúc RESTful. Trong đó server nắm vai trò chính trong xử lý logic nghiệp vụ và quản trị cơ sở dữ liệu, phía clients có ứng dụng di động.</w:t>
      </w:r>
    </w:p>
    <w:p w14:paraId="7519B6B9" w14:textId="77777777" w:rsidR="00744901" w:rsidRDefault="00744901"/>
    <w:p w14:paraId="7683C08E" w14:textId="77777777" w:rsidR="00744901" w:rsidRDefault="00254ED8">
      <w:pPr>
        <w:keepNext/>
        <w:jc w:val="center"/>
      </w:pPr>
      <w:r>
        <w:rPr>
          <w:noProof/>
        </w:rPr>
        <w:drawing>
          <wp:inline distT="0" distB="0" distL="0" distR="0" wp14:anchorId="5769D13B" wp14:editId="118CB9B3">
            <wp:extent cx="6115050" cy="1414145"/>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6115050" cy="1414145"/>
                    </a:xfrm>
                    <a:prstGeom prst="rect">
                      <a:avLst/>
                    </a:prstGeom>
                    <a:ln/>
                  </pic:spPr>
                </pic:pic>
              </a:graphicData>
            </a:graphic>
          </wp:inline>
        </w:drawing>
      </w:r>
    </w:p>
    <w:p w14:paraId="377EF069" w14:textId="33590FA7" w:rsidR="00744901" w:rsidRDefault="00DF000E" w:rsidP="00DF000E">
      <w:pPr>
        <w:pStyle w:val="Caption"/>
        <w:rPr>
          <w:i w:val="0"/>
          <w:iCs w:val="0"/>
          <w:color w:val="000000"/>
        </w:rPr>
      </w:pPr>
      <w:bookmarkStart w:id="40" w:name="_evj3kqb8oqgr" w:colFirst="0" w:colLast="0"/>
      <w:bookmarkStart w:id="41" w:name="_Toc217198705"/>
      <w:bookmarkEnd w:id="40"/>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w:t>
      </w:r>
      <w:r w:rsidR="00415889">
        <w:rPr>
          <w:noProof/>
        </w:rPr>
        <w:fldChar w:fldCharType="end"/>
      </w:r>
      <w:r w:rsidR="00254ED8">
        <w:rPr>
          <w:color w:val="000000"/>
        </w:rPr>
        <w:t>. Sơ đồ kiến trúc hệ thống</w:t>
      </w:r>
      <w:bookmarkEnd w:id="41"/>
    </w:p>
    <w:p w14:paraId="1BD9CA7B" w14:textId="77777777" w:rsidR="00744901" w:rsidRDefault="00254ED8">
      <w:pPr>
        <w:numPr>
          <w:ilvl w:val="0"/>
          <w:numId w:val="1"/>
        </w:numPr>
        <w:pBdr>
          <w:top w:val="nil"/>
          <w:left w:val="nil"/>
          <w:bottom w:val="nil"/>
          <w:right w:val="nil"/>
          <w:between w:val="nil"/>
        </w:pBdr>
      </w:pPr>
      <w:r>
        <w:rPr>
          <w:b/>
          <w:bCs/>
          <w:color w:val="000000"/>
        </w:rPr>
        <w:t>Mobile Client (Flutter):</w:t>
      </w:r>
      <w:r>
        <w:rPr>
          <w:color w:val="000000"/>
        </w:rPr>
        <w:t xml:space="preserve"> Đóng vai trò là Presentation Layer (Lớp giao diện) phía người dùng. Ứng dụng gửi các yêu cầu HTTP (GET, POST, PUT, DELETE) tới hệ thống thông qua internet và nhận phản hồi dữ liệu dưới dạng JSON để hiển thị lên màn hình điện thoại..</w:t>
      </w:r>
    </w:p>
    <w:p w14:paraId="0D399E76" w14:textId="77777777" w:rsidR="00744901" w:rsidRDefault="00254ED8">
      <w:pPr>
        <w:numPr>
          <w:ilvl w:val="0"/>
          <w:numId w:val="1"/>
        </w:numPr>
        <w:pBdr>
          <w:top w:val="nil"/>
          <w:left w:val="nil"/>
          <w:bottom w:val="nil"/>
          <w:right w:val="nil"/>
          <w:between w:val="nil"/>
        </w:pBdr>
      </w:pPr>
      <w:r>
        <w:rPr>
          <w:b/>
          <w:bCs/>
          <w:color w:val="000000"/>
        </w:rPr>
        <w:t>Server (Laravel Framework):</w:t>
      </w:r>
      <w:r>
        <w:rPr>
          <w:color w:val="000000"/>
        </w:rPr>
        <w:t xml:space="preserve"> Xử lý các yêu cầu từ Mobile Client, được chia thành các lớp xử lý chính:</w:t>
      </w:r>
    </w:p>
    <w:p w14:paraId="7680DD2C" w14:textId="77777777" w:rsidR="00744901" w:rsidRDefault="00254ED8">
      <w:pPr>
        <w:numPr>
          <w:ilvl w:val="0"/>
          <w:numId w:val="12"/>
        </w:numPr>
        <w:pBdr>
          <w:top w:val="nil"/>
          <w:left w:val="nil"/>
          <w:bottom w:val="nil"/>
          <w:right w:val="nil"/>
          <w:between w:val="nil"/>
        </w:pBdr>
        <w:ind w:hanging="283"/>
        <w:rPr>
          <w:color w:val="000000"/>
        </w:rPr>
      </w:pPr>
      <w:r>
        <w:rPr>
          <w:b/>
          <w:bCs/>
          <w:color w:val="000000"/>
        </w:rPr>
        <w:t>API Routes &amp; Middleware:</w:t>
      </w:r>
      <w:r>
        <w:rPr>
          <w:color w:val="000000"/>
        </w:rPr>
        <w:t xml:space="preserve"> Lớp tiếp nhận yêu cầu đầu tiên. Nó định tuyến các request đến đúng Controller xử lý và thực hiện xác thực (Authentication) để đảm bảo bảo mật (kiểm tra Token, quyền truy cập).</w:t>
      </w:r>
    </w:p>
    <w:p w14:paraId="48B1C5B0" w14:textId="77777777" w:rsidR="00744901" w:rsidRDefault="00254ED8">
      <w:pPr>
        <w:numPr>
          <w:ilvl w:val="0"/>
          <w:numId w:val="12"/>
        </w:numPr>
        <w:pBdr>
          <w:top w:val="nil"/>
          <w:left w:val="nil"/>
          <w:bottom w:val="nil"/>
          <w:right w:val="nil"/>
          <w:between w:val="nil"/>
        </w:pBdr>
        <w:ind w:hanging="283"/>
        <w:rPr>
          <w:color w:val="000000"/>
        </w:rPr>
      </w:pPr>
      <w:r>
        <w:rPr>
          <w:b/>
          <w:bCs/>
          <w:color w:val="000000"/>
        </w:rPr>
        <w:t>Controllers (Bộ điều khiển):</w:t>
      </w:r>
      <w:r>
        <w:rPr>
          <w:color w:val="000000"/>
        </w:rPr>
        <w:t xml:space="preserve"> Nhận dữ liệu từ Routes, xử lý các logic nghiệp vụ (Business Logic), xác thực dữ liệu đầu vào (Validation) và điều phối việc gọi tới Cơ sở dữ liệu.</w:t>
      </w:r>
    </w:p>
    <w:p w14:paraId="66F9CF92" w14:textId="77777777" w:rsidR="00744901" w:rsidRDefault="00254ED8">
      <w:pPr>
        <w:numPr>
          <w:ilvl w:val="0"/>
          <w:numId w:val="1"/>
        </w:numPr>
        <w:pBdr>
          <w:top w:val="nil"/>
          <w:left w:val="nil"/>
          <w:bottom w:val="nil"/>
          <w:right w:val="nil"/>
          <w:between w:val="nil"/>
        </w:pBdr>
      </w:pPr>
      <w:r>
        <w:rPr>
          <w:b/>
          <w:bCs/>
          <w:color w:val="000000"/>
        </w:rPr>
        <w:t>Database (MySQL):</w:t>
      </w:r>
      <w:r>
        <w:rPr>
          <w:color w:val="000000"/>
        </w:rPr>
        <w:t xml:space="preserve"> Hệ quản trị cơ sở dữ liệu quan hệ, nơi lưu trữ toàn bộ thông tin của hệ thống một cách bền vững và có cấu trúc.</w:t>
      </w:r>
    </w:p>
    <w:p w14:paraId="189CFDB1" w14:textId="77777777" w:rsidR="00744901" w:rsidRDefault="00254ED8" w:rsidP="00DB5917">
      <w:pPr>
        <w:pStyle w:val="Heading2"/>
      </w:pPr>
      <w:bookmarkStart w:id="42" w:name="_Toc217198629"/>
      <w:r>
        <w:t xml:space="preserve">Yêu </w:t>
      </w:r>
      <w:r w:rsidRPr="00DB5917">
        <w:t>cầu</w:t>
      </w:r>
      <w:r>
        <w:t xml:space="preserve"> nghiệp vụ</w:t>
      </w:r>
      <w:bookmarkEnd w:id="42"/>
    </w:p>
    <w:p w14:paraId="59BD271F" w14:textId="1CDCD174" w:rsidR="00744901" w:rsidRDefault="00254ED8">
      <w:pPr>
        <w:pStyle w:val="Heading3"/>
      </w:pPr>
      <w:bookmarkStart w:id="43" w:name="_Toc217198630"/>
      <w:r>
        <w:t>Quy trình hoạt động của nhân viên</w:t>
      </w:r>
      <w:bookmarkEnd w:id="43"/>
    </w:p>
    <w:p w14:paraId="00281E6F" w14:textId="0E243ECC" w:rsidR="006309BC" w:rsidRPr="006309BC" w:rsidRDefault="006309BC" w:rsidP="006309BC">
      <w:pPr>
        <w:keepNext/>
        <w:tabs>
          <w:tab w:val="left" w:pos="1560"/>
        </w:tabs>
        <w:jc w:val="center"/>
        <w:rPr>
          <w:noProof/>
          <w:lang w:val="en-US"/>
        </w:rPr>
      </w:pPr>
      <w:r w:rsidRPr="006309BC">
        <w:rPr>
          <w:noProof/>
          <w:lang w:val="en-US"/>
        </w:rPr>
        <w:drawing>
          <wp:inline distT="0" distB="0" distL="0" distR="0" wp14:anchorId="240F75D4" wp14:editId="5A45F293">
            <wp:extent cx="5940425" cy="7432040"/>
            <wp:effectExtent l="0" t="0" r="3175" b="0"/>
            <wp:docPr id="14746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7432040"/>
                    </a:xfrm>
                    <a:prstGeom prst="rect">
                      <a:avLst/>
                    </a:prstGeom>
                    <a:noFill/>
                    <a:ln>
                      <a:noFill/>
                    </a:ln>
                  </pic:spPr>
                </pic:pic>
              </a:graphicData>
            </a:graphic>
          </wp:inline>
        </w:drawing>
      </w:r>
    </w:p>
    <w:p w14:paraId="4892B677" w14:textId="7366AC4E" w:rsidR="00744901" w:rsidRDefault="00744901">
      <w:pPr>
        <w:keepNext/>
        <w:tabs>
          <w:tab w:val="left" w:pos="1560"/>
        </w:tabs>
        <w:jc w:val="center"/>
      </w:pPr>
    </w:p>
    <w:p w14:paraId="3F6EC3C7" w14:textId="77777777" w:rsidR="00744901" w:rsidRDefault="00744901">
      <w:pPr>
        <w:keepNext/>
        <w:tabs>
          <w:tab w:val="left" w:pos="1560"/>
        </w:tabs>
        <w:jc w:val="center"/>
      </w:pPr>
    </w:p>
    <w:p w14:paraId="17598D40" w14:textId="4C73E58E" w:rsidR="00744901" w:rsidRDefault="0067104F" w:rsidP="0067104F">
      <w:pPr>
        <w:pStyle w:val="Caption"/>
        <w:rPr>
          <w:i w:val="0"/>
          <w:iCs w:val="0"/>
          <w:color w:val="000000"/>
        </w:rPr>
      </w:pPr>
      <w:bookmarkStart w:id="44" w:name="_303ivoym4jtd" w:colFirst="0" w:colLast="0"/>
      <w:bookmarkStart w:id="45" w:name="_Toc217198706"/>
      <w:bookmarkEnd w:id="44"/>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2</w:t>
      </w:r>
      <w:r w:rsidR="00415889">
        <w:rPr>
          <w:noProof/>
        </w:rPr>
        <w:fldChar w:fldCharType="end"/>
      </w:r>
      <w:r w:rsidR="00254ED8">
        <w:rPr>
          <w:color w:val="000000"/>
        </w:rPr>
        <w:t>. Quy trình hoạt động của nhân viên</w:t>
      </w:r>
      <w:bookmarkEnd w:id="45"/>
    </w:p>
    <w:p w14:paraId="618C8F90" w14:textId="5E5C151F" w:rsidR="00744901" w:rsidRDefault="00254ED8">
      <w:pPr>
        <w:pStyle w:val="Heading3"/>
      </w:pPr>
      <w:bookmarkStart w:id="46" w:name="_Toc217198631"/>
      <w:r>
        <w:t>Yêu cầu phía nhân viên</w:t>
      </w:r>
      <w:bookmarkEnd w:id="46"/>
    </w:p>
    <w:p w14:paraId="686C73CE" w14:textId="77777777" w:rsidR="00744901" w:rsidRDefault="00254ED8">
      <w:pPr>
        <w:numPr>
          <w:ilvl w:val="0"/>
          <w:numId w:val="2"/>
        </w:numPr>
        <w:pBdr>
          <w:top w:val="nil"/>
          <w:left w:val="nil"/>
          <w:bottom w:val="nil"/>
          <w:right w:val="nil"/>
          <w:between w:val="nil"/>
        </w:pBdr>
        <w:rPr>
          <w:b/>
          <w:bCs/>
          <w:color w:val="000000"/>
        </w:rPr>
      </w:pPr>
      <w:r>
        <w:rPr>
          <w:b/>
          <w:bCs/>
          <w:color w:val="000000"/>
        </w:rPr>
        <w:t>Đăng ký bằng email</w:t>
      </w:r>
    </w:p>
    <w:p w14:paraId="23A3A6A4" w14:textId="77777777" w:rsidR="00744901" w:rsidRDefault="00254ED8">
      <w:pPr>
        <w:numPr>
          <w:ilvl w:val="0"/>
          <w:numId w:val="1"/>
        </w:numPr>
        <w:pBdr>
          <w:top w:val="nil"/>
          <w:left w:val="nil"/>
          <w:bottom w:val="nil"/>
          <w:right w:val="nil"/>
          <w:between w:val="nil"/>
        </w:pBdr>
        <w:rPr>
          <w:color w:val="000000"/>
        </w:rPr>
      </w:pPr>
      <w:r>
        <w:rPr>
          <w:color w:val="000000"/>
        </w:rPr>
        <w:t>Cho phép nhân viên có thể tạo tài khoản dựa trên mã code của công ty</w:t>
      </w:r>
    </w:p>
    <w:p w14:paraId="583C9E45" w14:textId="77777777" w:rsidR="00744901" w:rsidRDefault="00254ED8">
      <w:pPr>
        <w:numPr>
          <w:ilvl w:val="0"/>
          <w:numId w:val="1"/>
        </w:numPr>
        <w:pBdr>
          <w:top w:val="nil"/>
          <w:left w:val="nil"/>
          <w:bottom w:val="nil"/>
          <w:right w:val="nil"/>
          <w:between w:val="nil"/>
        </w:pBdr>
        <w:rPr>
          <w:color w:val="000000"/>
        </w:rPr>
      </w:pPr>
      <w:r>
        <w:rPr>
          <w:color w:val="000000"/>
        </w:rPr>
        <w:t>Yêu cầu nhân viên nhập các thông tin cần thiết để đăng ký tài khoản</w:t>
      </w:r>
    </w:p>
    <w:p w14:paraId="28909BDA" w14:textId="77777777" w:rsidR="00744901" w:rsidRDefault="00254ED8">
      <w:pPr>
        <w:numPr>
          <w:ilvl w:val="0"/>
          <w:numId w:val="1"/>
        </w:numPr>
        <w:pBdr>
          <w:top w:val="nil"/>
          <w:left w:val="nil"/>
          <w:bottom w:val="nil"/>
          <w:right w:val="nil"/>
          <w:between w:val="nil"/>
        </w:pBdr>
        <w:rPr>
          <w:color w:val="000000"/>
        </w:rPr>
      </w:pPr>
      <w:r>
        <w:rPr>
          <w:color w:val="000000"/>
        </w:rPr>
        <w:t>Nếu các thông tin hợp lệ, thông báo đăng ký thành công.</w:t>
      </w:r>
    </w:p>
    <w:p w14:paraId="4EB7CB6B" w14:textId="77777777" w:rsidR="00744901" w:rsidRDefault="00254ED8">
      <w:pPr>
        <w:numPr>
          <w:ilvl w:val="0"/>
          <w:numId w:val="2"/>
        </w:numPr>
        <w:pBdr>
          <w:top w:val="nil"/>
          <w:left w:val="nil"/>
          <w:bottom w:val="nil"/>
          <w:right w:val="nil"/>
          <w:between w:val="nil"/>
        </w:pBdr>
        <w:rPr>
          <w:b/>
          <w:bCs/>
          <w:color w:val="000000"/>
        </w:rPr>
      </w:pPr>
      <w:r>
        <w:rPr>
          <w:b/>
          <w:bCs/>
          <w:color w:val="000000"/>
        </w:rPr>
        <w:t xml:space="preserve">Đăng nhập </w:t>
      </w:r>
    </w:p>
    <w:p w14:paraId="7C039DCF" w14:textId="77777777" w:rsidR="00744901" w:rsidRDefault="00254ED8">
      <w:pPr>
        <w:numPr>
          <w:ilvl w:val="0"/>
          <w:numId w:val="1"/>
        </w:numPr>
        <w:pBdr>
          <w:top w:val="nil"/>
          <w:left w:val="nil"/>
          <w:bottom w:val="nil"/>
          <w:right w:val="nil"/>
          <w:between w:val="nil"/>
        </w:pBdr>
        <w:rPr>
          <w:color w:val="000000"/>
        </w:rPr>
      </w:pPr>
      <w:r>
        <w:rPr>
          <w:color w:val="000000"/>
        </w:rPr>
        <w:t>Đăng nhập tài khoản đã đăng ký bằng email để thực hiện các chức năng của mình</w:t>
      </w:r>
    </w:p>
    <w:p w14:paraId="31CA1B84" w14:textId="77777777" w:rsidR="00744901" w:rsidRDefault="00254ED8">
      <w:pPr>
        <w:numPr>
          <w:ilvl w:val="0"/>
          <w:numId w:val="1"/>
        </w:numPr>
        <w:pBdr>
          <w:top w:val="nil"/>
          <w:left w:val="nil"/>
          <w:bottom w:val="nil"/>
          <w:right w:val="nil"/>
          <w:between w:val="nil"/>
        </w:pBdr>
        <w:rPr>
          <w:color w:val="000000"/>
        </w:rPr>
      </w:pPr>
      <w:r>
        <w:rPr>
          <w:color w:val="000000"/>
        </w:rPr>
        <w:t>Nhân viên ấn nút đăng nhập. hệ thông kiểm tra dữ liệu nhập vào là đúng và đưa đến trang chủ</w:t>
      </w:r>
    </w:p>
    <w:p w14:paraId="318E609C" w14:textId="77777777" w:rsidR="00744901" w:rsidRDefault="00254ED8">
      <w:pPr>
        <w:numPr>
          <w:ilvl w:val="0"/>
          <w:numId w:val="2"/>
        </w:numPr>
        <w:pBdr>
          <w:top w:val="nil"/>
          <w:left w:val="nil"/>
          <w:bottom w:val="nil"/>
          <w:right w:val="nil"/>
          <w:between w:val="nil"/>
        </w:pBdr>
        <w:rPr>
          <w:b/>
          <w:bCs/>
          <w:color w:val="000000"/>
        </w:rPr>
      </w:pPr>
      <w:r>
        <w:rPr>
          <w:b/>
          <w:bCs/>
          <w:color w:val="000000"/>
        </w:rPr>
        <w:t>Chấm công(check-in)</w:t>
      </w:r>
    </w:p>
    <w:p w14:paraId="3E1D095A" w14:textId="77777777" w:rsidR="00744901" w:rsidRDefault="00254ED8">
      <w:pPr>
        <w:numPr>
          <w:ilvl w:val="0"/>
          <w:numId w:val="1"/>
        </w:numPr>
        <w:pBdr>
          <w:top w:val="nil"/>
          <w:left w:val="nil"/>
          <w:bottom w:val="nil"/>
          <w:right w:val="nil"/>
          <w:between w:val="nil"/>
        </w:pBdr>
        <w:rPr>
          <w:color w:val="000000"/>
        </w:rPr>
      </w:pPr>
      <w:r>
        <w:rPr>
          <w:color w:val="000000"/>
        </w:rPr>
        <w:t>Nhân viên chọn  phương thức check-in là wifi hoặc vị trí. Nếu là wifi thì có phương thức là tại nhà hoặc tại công ty</w:t>
      </w:r>
    </w:p>
    <w:p w14:paraId="7AFCA2E0" w14:textId="77777777" w:rsidR="00744901" w:rsidRDefault="00254ED8">
      <w:pPr>
        <w:numPr>
          <w:ilvl w:val="0"/>
          <w:numId w:val="1"/>
        </w:numPr>
        <w:pBdr>
          <w:top w:val="nil"/>
          <w:left w:val="nil"/>
          <w:bottom w:val="nil"/>
          <w:right w:val="nil"/>
          <w:between w:val="nil"/>
        </w:pBdr>
        <w:rPr>
          <w:color w:val="000000"/>
        </w:rPr>
      </w:pPr>
      <w:r>
        <w:rPr>
          <w:color w:val="000000"/>
        </w:rPr>
        <w:t>Hệ thống kiểm tra dữ liệu</w:t>
      </w:r>
    </w:p>
    <w:p w14:paraId="49015BC4" w14:textId="77777777" w:rsidR="00744901" w:rsidRDefault="00254ED8">
      <w:pPr>
        <w:numPr>
          <w:ilvl w:val="0"/>
          <w:numId w:val="1"/>
        </w:numPr>
        <w:pBdr>
          <w:top w:val="nil"/>
          <w:left w:val="nil"/>
          <w:bottom w:val="nil"/>
          <w:right w:val="nil"/>
          <w:between w:val="nil"/>
        </w:pBdr>
        <w:rPr>
          <w:color w:val="000000"/>
        </w:rPr>
      </w:pPr>
      <w:r>
        <w:rPr>
          <w:color w:val="000000"/>
        </w:rPr>
        <w:t>Thực hiện ghi nhận thông tin, thông báo check-in thành công</w:t>
      </w:r>
    </w:p>
    <w:p w14:paraId="542A59B9" w14:textId="77777777" w:rsidR="00744901" w:rsidRDefault="00254ED8">
      <w:pPr>
        <w:numPr>
          <w:ilvl w:val="0"/>
          <w:numId w:val="2"/>
        </w:numPr>
        <w:pBdr>
          <w:top w:val="nil"/>
          <w:left w:val="nil"/>
          <w:bottom w:val="nil"/>
          <w:right w:val="nil"/>
          <w:between w:val="nil"/>
        </w:pBdr>
        <w:rPr>
          <w:b/>
          <w:bCs/>
          <w:color w:val="000000"/>
        </w:rPr>
      </w:pPr>
      <w:r>
        <w:rPr>
          <w:b/>
          <w:bCs/>
          <w:color w:val="000000"/>
        </w:rPr>
        <w:t>Sử dụng tạo yêu cầu</w:t>
      </w:r>
    </w:p>
    <w:p w14:paraId="77C10125" w14:textId="77777777" w:rsidR="00744901" w:rsidRDefault="00254ED8">
      <w:pPr>
        <w:numPr>
          <w:ilvl w:val="0"/>
          <w:numId w:val="1"/>
        </w:numPr>
        <w:pBdr>
          <w:top w:val="nil"/>
          <w:left w:val="nil"/>
          <w:bottom w:val="nil"/>
          <w:right w:val="nil"/>
          <w:between w:val="nil"/>
        </w:pBdr>
        <w:rPr>
          <w:color w:val="000000"/>
        </w:rPr>
      </w:pPr>
      <w:r>
        <w:rPr>
          <w:color w:val="000000"/>
        </w:rPr>
        <w:t>Nhân viên chọ người quản lý mà mình muốn gửi yêu cầu</w:t>
      </w:r>
    </w:p>
    <w:p w14:paraId="4255DAB5" w14:textId="77777777" w:rsidR="00744901" w:rsidRDefault="00254ED8">
      <w:pPr>
        <w:numPr>
          <w:ilvl w:val="0"/>
          <w:numId w:val="1"/>
        </w:numPr>
        <w:pBdr>
          <w:top w:val="nil"/>
          <w:left w:val="nil"/>
          <w:bottom w:val="nil"/>
          <w:right w:val="nil"/>
          <w:between w:val="nil"/>
        </w:pBdr>
        <w:rPr>
          <w:color w:val="000000"/>
        </w:rPr>
      </w:pPr>
      <w:r>
        <w:rPr>
          <w:color w:val="000000"/>
        </w:rPr>
        <w:t>Chọn thời gian và điền lý  do vì sao muốn yêu cầu</w:t>
      </w:r>
    </w:p>
    <w:p w14:paraId="72B42BBD" w14:textId="77777777" w:rsidR="00744901" w:rsidRDefault="00254ED8">
      <w:pPr>
        <w:numPr>
          <w:ilvl w:val="0"/>
          <w:numId w:val="1"/>
        </w:numPr>
        <w:pBdr>
          <w:top w:val="nil"/>
          <w:left w:val="nil"/>
          <w:bottom w:val="nil"/>
          <w:right w:val="nil"/>
          <w:between w:val="nil"/>
        </w:pBdr>
        <w:rPr>
          <w:color w:val="000000"/>
        </w:rPr>
      </w:pPr>
      <w:r>
        <w:rPr>
          <w:color w:val="000000"/>
        </w:rPr>
        <w:t>Nhấn nút Nộp để được chấp nhận</w:t>
      </w:r>
    </w:p>
    <w:p w14:paraId="04FEF7A3" w14:textId="77777777" w:rsidR="00744901" w:rsidRDefault="00254ED8">
      <w:pPr>
        <w:numPr>
          <w:ilvl w:val="0"/>
          <w:numId w:val="2"/>
        </w:numPr>
        <w:pBdr>
          <w:top w:val="nil"/>
          <w:left w:val="nil"/>
          <w:bottom w:val="nil"/>
          <w:right w:val="nil"/>
          <w:between w:val="nil"/>
        </w:pBdr>
        <w:rPr>
          <w:b/>
          <w:bCs/>
          <w:color w:val="000000"/>
        </w:rPr>
      </w:pPr>
      <w:r>
        <w:rPr>
          <w:b/>
          <w:bCs/>
          <w:color w:val="000000"/>
        </w:rPr>
        <w:t>Quản lý tài khoản</w:t>
      </w:r>
    </w:p>
    <w:p w14:paraId="446ED300" w14:textId="77777777" w:rsidR="00744901" w:rsidRDefault="00254ED8">
      <w:pPr>
        <w:numPr>
          <w:ilvl w:val="0"/>
          <w:numId w:val="25"/>
        </w:numPr>
        <w:pBdr>
          <w:top w:val="nil"/>
          <w:left w:val="nil"/>
          <w:bottom w:val="nil"/>
          <w:right w:val="nil"/>
          <w:between w:val="nil"/>
        </w:pBdr>
        <w:spacing w:line="288" w:lineRule="auto"/>
      </w:pPr>
      <w:r>
        <w:rPr>
          <w:color w:val="000000"/>
        </w:rPr>
        <w:t>Nhân viên đăng nhập vào hệ thống</w:t>
      </w:r>
    </w:p>
    <w:p w14:paraId="6AA175F9" w14:textId="77777777" w:rsidR="00744901" w:rsidRDefault="00254ED8">
      <w:pPr>
        <w:numPr>
          <w:ilvl w:val="0"/>
          <w:numId w:val="25"/>
        </w:numPr>
        <w:pBdr>
          <w:top w:val="nil"/>
          <w:left w:val="nil"/>
          <w:bottom w:val="nil"/>
          <w:right w:val="nil"/>
          <w:between w:val="nil"/>
        </w:pBdr>
        <w:spacing w:line="288" w:lineRule="auto"/>
      </w:pPr>
      <w:r>
        <w:rPr>
          <w:color w:val="000000"/>
        </w:rPr>
        <w:t>Chọn mục Icon User phía dưới góc màn hình</w:t>
      </w:r>
    </w:p>
    <w:p w14:paraId="4F37BC87" w14:textId="77777777" w:rsidR="00744901" w:rsidRDefault="00254ED8">
      <w:pPr>
        <w:numPr>
          <w:ilvl w:val="0"/>
          <w:numId w:val="25"/>
        </w:numPr>
        <w:pBdr>
          <w:top w:val="nil"/>
          <w:left w:val="nil"/>
          <w:bottom w:val="nil"/>
          <w:right w:val="nil"/>
          <w:between w:val="nil"/>
        </w:pBdr>
        <w:spacing w:line="288" w:lineRule="auto"/>
      </w:pPr>
      <w:r>
        <w:rPr>
          <w:color w:val="000000"/>
        </w:rPr>
        <w:t>Nhân viên chọn mục mình mong muốn ở phần màn hình user, sau đó chọn tiếp tục</w:t>
      </w:r>
    </w:p>
    <w:p w14:paraId="2848768A" w14:textId="77777777" w:rsidR="00744901" w:rsidRDefault="00254ED8">
      <w:pPr>
        <w:numPr>
          <w:ilvl w:val="0"/>
          <w:numId w:val="25"/>
        </w:numPr>
        <w:pBdr>
          <w:top w:val="nil"/>
          <w:left w:val="nil"/>
          <w:bottom w:val="nil"/>
          <w:right w:val="nil"/>
          <w:between w:val="nil"/>
        </w:pBdr>
        <w:spacing w:line="288" w:lineRule="auto"/>
      </w:pPr>
      <w:r>
        <w:rPr>
          <w:color w:val="000000"/>
        </w:rPr>
        <w:t>Đưa đến màn hình nhân viên mong muốn</w:t>
      </w:r>
    </w:p>
    <w:p w14:paraId="7EF84A65" w14:textId="0DA33921" w:rsidR="00744901" w:rsidRDefault="00254ED8">
      <w:pPr>
        <w:pStyle w:val="Heading3"/>
      </w:pPr>
      <w:bookmarkStart w:id="47" w:name="_Toc217198632"/>
      <w:r>
        <w:t>Yêu cầu phía Admin</w:t>
      </w:r>
      <w:bookmarkEnd w:id="47"/>
    </w:p>
    <w:p w14:paraId="164B02B9" w14:textId="77777777" w:rsidR="00744901" w:rsidRDefault="00254ED8">
      <w:r>
        <w:t>Các chức năng chính dành cho Quản lý (Manager) và Bộ phận Admin/Nhân sự (HR) sử dụng giao diện Web Admin để vận hành và giám sát hệ thống.</w:t>
      </w:r>
    </w:p>
    <w:p w14:paraId="56B43AC3" w14:textId="77777777" w:rsidR="00744901" w:rsidRDefault="00254ED8">
      <w:pPr>
        <w:numPr>
          <w:ilvl w:val="0"/>
          <w:numId w:val="3"/>
        </w:numPr>
        <w:pBdr>
          <w:top w:val="nil"/>
          <w:left w:val="nil"/>
          <w:bottom w:val="nil"/>
          <w:right w:val="nil"/>
          <w:between w:val="nil"/>
        </w:pBdr>
        <w:rPr>
          <w:b/>
          <w:bCs/>
          <w:color w:val="000000"/>
        </w:rPr>
      </w:pPr>
      <w:r>
        <w:rPr>
          <w:b/>
          <w:bCs/>
          <w:color w:val="000000"/>
        </w:rPr>
        <w:t>Quản lý Danh mục cơ sở:</w:t>
      </w:r>
    </w:p>
    <w:p w14:paraId="5B3F3696" w14:textId="77777777" w:rsidR="00744901" w:rsidRDefault="00254ED8">
      <w:pPr>
        <w:numPr>
          <w:ilvl w:val="0"/>
          <w:numId w:val="1"/>
        </w:numPr>
        <w:pBdr>
          <w:top w:val="nil"/>
          <w:left w:val="nil"/>
          <w:bottom w:val="nil"/>
          <w:right w:val="nil"/>
          <w:between w:val="nil"/>
        </w:pBdr>
        <w:rPr>
          <w:color w:val="000000"/>
        </w:rPr>
      </w:pPr>
      <w:r>
        <w:rPr>
          <w:color w:val="000000"/>
        </w:rPr>
        <w:t xml:space="preserve"> Cho phép Thêm, Sửa, Xóa, Xem danh sách các danh mục: Phòng ban/Bộ phận, Chức vụ của nhân viên:</w:t>
      </w:r>
    </w:p>
    <w:p w14:paraId="231DF9FA" w14:textId="77777777" w:rsidR="00744901" w:rsidRDefault="00254ED8">
      <w:pPr>
        <w:numPr>
          <w:ilvl w:val="0"/>
          <w:numId w:val="1"/>
        </w:numPr>
        <w:pBdr>
          <w:top w:val="nil"/>
          <w:left w:val="nil"/>
          <w:bottom w:val="nil"/>
          <w:right w:val="nil"/>
          <w:between w:val="nil"/>
        </w:pBdr>
        <w:rPr>
          <w:color w:val="000000"/>
        </w:rPr>
      </w:pPr>
      <w:r>
        <w:rPr>
          <w:color w:val="000000"/>
        </w:rPr>
        <w:t>Cho phép Thêm, Sửa, Xóa, Xem danh sách các danh mục: Phòng ban/Bộ phận, Chức vụ của nhân viên.</w:t>
      </w:r>
    </w:p>
    <w:p w14:paraId="500BAB5C" w14:textId="77777777" w:rsidR="00744901" w:rsidRDefault="00254ED8">
      <w:pPr>
        <w:numPr>
          <w:ilvl w:val="0"/>
          <w:numId w:val="3"/>
        </w:numPr>
        <w:pBdr>
          <w:top w:val="nil"/>
          <w:left w:val="nil"/>
          <w:bottom w:val="nil"/>
          <w:right w:val="nil"/>
          <w:between w:val="nil"/>
        </w:pBdr>
        <w:rPr>
          <w:b/>
          <w:bCs/>
          <w:color w:val="000000"/>
        </w:rPr>
      </w:pPr>
      <w:r>
        <w:rPr>
          <w:b/>
          <w:bCs/>
          <w:color w:val="000000"/>
        </w:rPr>
        <w:t>Cấu hình Ca làm việc (Shift)</w:t>
      </w:r>
    </w:p>
    <w:p w14:paraId="6AB9C375" w14:textId="77777777" w:rsidR="00744901" w:rsidRDefault="00254ED8">
      <w:pPr>
        <w:numPr>
          <w:ilvl w:val="0"/>
          <w:numId w:val="25"/>
        </w:numPr>
        <w:pBdr>
          <w:top w:val="nil"/>
          <w:left w:val="nil"/>
          <w:bottom w:val="nil"/>
          <w:right w:val="nil"/>
          <w:between w:val="nil"/>
        </w:pBdr>
        <w:spacing w:line="288" w:lineRule="auto"/>
      </w:pPr>
      <w:r>
        <w:rPr>
          <w:color w:val="000000"/>
        </w:rPr>
        <w:t>Thiết lập các ca làm việc tiêu chuẩn (ví dụ: Hành chính, Ca sáng, Ca chiều), bao gồm thời gian Bắt đầu và Kết thúc ca.</w:t>
      </w:r>
    </w:p>
    <w:p w14:paraId="738C53F1" w14:textId="77777777" w:rsidR="00744901" w:rsidRDefault="00254ED8">
      <w:pPr>
        <w:numPr>
          <w:ilvl w:val="0"/>
          <w:numId w:val="25"/>
        </w:numPr>
        <w:pBdr>
          <w:top w:val="nil"/>
          <w:left w:val="nil"/>
          <w:bottom w:val="nil"/>
          <w:right w:val="nil"/>
          <w:between w:val="nil"/>
        </w:pBdr>
        <w:spacing w:line="288" w:lineRule="auto"/>
      </w:pPr>
      <w:r>
        <w:rPr>
          <w:color w:val="000000"/>
        </w:rPr>
        <w:t>Thiết lập quy tắc tính toán giờ công và giờ làm thêm (OT).</w:t>
      </w:r>
    </w:p>
    <w:p w14:paraId="697D28BA" w14:textId="77777777" w:rsidR="00744901" w:rsidRDefault="00254ED8">
      <w:pPr>
        <w:numPr>
          <w:ilvl w:val="0"/>
          <w:numId w:val="3"/>
        </w:numPr>
        <w:pBdr>
          <w:top w:val="nil"/>
          <w:left w:val="nil"/>
          <w:bottom w:val="nil"/>
          <w:right w:val="nil"/>
          <w:between w:val="nil"/>
        </w:pBdr>
        <w:rPr>
          <w:b/>
          <w:bCs/>
          <w:color w:val="000000"/>
        </w:rPr>
      </w:pPr>
      <w:r>
        <w:rPr>
          <w:b/>
          <w:bCs/>
          <w:color w:val="000000"/>
        </w:rPr>
        <w:t>Cấu hình Địa điểm Chấm công:</w:t>
      </w:r>
    </w:p>
    <w:p w14:paraId="0190623B" w14:textId="77777777" w:rsidR="00744901" w:rsidRDefault="00254ED8">
      <w:pPr>
        <w:numPr>
          <w:ilvl w:val="0"/>
          <w:numId w:val="25"/>
        </w:numPr>
        <w:pBdr>
          <w:top w:val="nil"/>
          <w:left w:val="nil"/>
          <w:bottom w:val="nil"/>
          <w:right w:val="nil"/>
          <w:between w:val="nil"/>
        </w:pBdr>
        <w:spacing w:line="288" w:lineRule="auto"/>
      </w:pPr>
      <w:r>
        <w:rPr>
          <w:color w:val="000000"/>
        </w:rPr>
        <w:t>Thiết lập và quản lý các vị trí chấm công hợp lệ (ví dụ: Trụ sở chính, Chi nhánh, Công trường).</w:t>
      </w:r>
    </w:p>
    <w:p w14:paraId="1B15322D" w14:textId="77777777" w:rsidR="00744901" w:rsidRDefault="00254ED8">
      <w:pPr>
        <w:numPr>
          <w:ilvl w:val="0"/>
          <w:numId w:val="25"/>
        </w:numPr>
        <w:pBdr>
          <w:top w:val="nil"/>
          <w:left w:val="nil"/>
          <w:bottom w:val="nil"/>
          <w:right w:val="nil"/>
          <w:between w:val="nil"/>
        </w:pBdr>
        <w:spacing w:line="288" w:lineRule="auto"/>
      </w:pPr>
      <w:r>
        <w:rPr>
          <w:color w:val="000000"/>
        </w:rPr>
        <w:t xml:space="preserve">Xác định tọa độ </w:t>
      </w:r>
      <w:r>
        <w:rPr>
          <w:b/>
          <w:bCs/>
          <w:color w:val="000000"/>
        </w:rPr>
        <w:t>GPS</w:t>
      </w:r>
      <w:r>
        <w:rPr>
          <w:color w:val="000000"/>
        </w:rPr>
        <w:t xml:space="preserve"> hoặc </w:t>
      </w:r>
      <w:r>
        <w:rPr>
          <w:b/>
          <w:bCs/>
          <w:color w:val="000000"/>
        </w:rPr>
        <w:t>Mã QR</w:t>
      </w:r>
      <w:r>
        <w:rPr>
          <w:color w:val="000000"/>
        </w:rPr>
        <w:t xml:space="preserve"> tương ứng với từng địa điểm.</w:t>
      </w:r>
    </w:p>
    <w:p w14:paraId="1732996E" w14:textId="77777777" w:rsidR="00744901" w:rsidRDefault="00254ED8">
      <w:pPr>
        <w:pBdr>
          <w:top w:val="nil"/>
          <w:left w:val="nil"/>
          <w:bottom w:val="nil"/>
          <w:right w:val="nil"/>
          <w:between w:val="nil"/>
        </w:pBdr>
        <w:spacing w:line="288" w:lineRule="auto"/>
        <w:ind w:left="922" w:hanging="360"/>
        <w:rPr>
          <w:color w:val="000000"/>
        </w:rPr>
      </w:pPr>
      <w:r>
        <w:rPr>
          <w:color w:val="000000"/>
        </w:rPr>
        <w:tab/>
      </w:r>
      <w:r>
        <w:rPr>
          <w:color w:val="000000"/>
        </w:rPr>
        <w:tab/>
      </w:r>
    </w:p>
    <w:p w14:paraId="37DAF1F2" w14:textId="17F8F574" w:rsidR="003D7C68" w:rsidRPr="008B70A4" w:rsidRDefault="003D7C68" w:rsidP="003D7C68">
      <w:pPr>
        <w:keepNext/>
        <w:jc w:val="center"/>
        <w:rPr>
          <w:noProof/>
        </w:rPr>
      </w:pPr>
    </w:p>
    <w:p w14:paraId="0B34CEF8" w14:textId="292F8347" w:rsidR="00744901" w:rsidRDefault="00744901">
      <w:pPr>
        <w:keepNext/>
        <w:jc w:val="center"/>
      </w:pPr>
    </w:p>
    <w:p w14:paraId="6AA9A653" w14:textId="77777777" w:rsidR="008B70A4" w:rsidRDefault="008B70A4">
      <w:pPr>
        <w:rPr>
          <w:i/>
          <w:iCs/>
          <w:color w:val="000000" w:themeColor="text1"/>
          <w:szCs w:val="18"/>
        </w:rPr>
      </w:pPr>
      <w:bookmarkStart w:id="48" w:name="_pgnfnqapmrej" w:colFirst="0" w:colLast="0"/>
      <w:bookmarkStart w:id="49" w:name="_Toc217198707"/>
      <w:bookmarkEnd w:id="48"/>
      <w:r>
        <w:br w:type="page"/>
      </w:r>
    </w:p>
    <w:p w14:paraId="070FA7D5" w14:textId="77777777" w:rsidR="008B70A4" w:rsidRDefault="008B70A4" w:rsidP="0067104F">
      <w:pPr>
        <w:pStyle w:val="Caption"/>
        <w:sectPr w:rsidR="008B70A4" w:rsidSect="00F95B00">
          <w:footerReference w:type="default" r:id="rId13"/>
          <w:pgSz w:w="11907" w:h="16840"/>
          <w:pgMar w:top="1134" w:right="851" w:bottom="1134" w:left="1701" w:header="567" w:footer="567" w:gutter="0"/>
          <w:pgNumType w:start="1"/>
          <w:cols w:space="720"/>
        </w:sectPr>
      </w:pPr>
    </w:p>
    <w:p w14:paraId="0FB9FD44" w14:textId="0888E6EC" w:rsidR="008B70A4" w:rsidRDefault="008B70A4" w:rsidP="0067104F">
      <w:pPr>
        <w:pStyle w:val="Caption"/>
      </w:pPr>
      <w:r>
        <w:rPr>
          <w:noProof/>
        </w:rPr>
        <w:drawing>
          <wp:inline distT="0" distB="0" distL="0" distR="0" wp14:anchorId="09A68FC9" wp14:editId="7255169A">
            <wp:extent cx="14182285" cy="66680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01561" cy="6677149"/>
                    </a:xfrm>
                    <a:prstGeom prst="rect">
                      <a:avLst/>
                    </a:prstGeom>
                    <a:noFill/>
                    <a:ln>
                      <a:noFill/>
                    </a:ln>
                  </pic:spPr>
                </pic:pic>
              </a:graphicData>
            </a:graphic>
          </wp:inline>
        </w:drawing>
      </w:r>
    </w:p>
    <w:p w14:paraId="03F4AC31" w14:textId="2B274766" w:rsidR="008B70A4" w:rsidRDefault="0067104F" w:rsidP="0067104F">
      <w:pPr>
        <w:pStyle w:val="Caption"/>
        <w:rPr>
          <w:color w:val="000000"/>
        </w:rPr>
      </w:pPr>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3</w:t>
      </w:r>
      <w:r w:rsidR="00415889">
        <w:rPr>
          <w:noProof/>
        </w:rPr>
        <w:fldChar w:fldCharType="end"/>
      </w:r>
      <w:r w:rsidR="00254ED8">
        <w:rPr>
          <w:color w:val="000000"/>
        </w:rPr>
        <w:t>. Sơ đồ hoạt động của quản lý</w:t>
      </w:r>
      <w:bookmarkEnd w:id="49"/>
    </w:p>
    <w:p w14:paraId="2838B01E" w14:textId="77777777" w:rsidR="008B70A4" w:rsidRDefault="008B70A4">
      <w:pPr>
        <w:rPr>
          <w:i/>
          <w:iCs/>
          <w:color w:val="000000"/>
          <w:szCs w:val="18"/>
        </w:rPr>
      </w:pPr>
      <w:r>
        <w:rPr>
          <w:color w:val="000000"/>
        </w:rPr>
        <w:br w:type="page"/>
      </w:r>
    </w:p>
    <w:p w14:paraId="4A8EFDB3" w14:textId="77777777" w:rsidR="008B70A4" w:rsidRDefault="008B70A4" w:rsidP="0067104F">
      <w:pPr>
        <w:pStyle w:val="Caption"/>
        <w:rPr>
          <w:i w:val="0"/>
          <w:iCs w:val="0"/>
          <w:color w:val="000000"/>
        </w:rPr>
        <w:sectPr w:rsidR="008B70A4" w:rsidSect="00E77479">
          <w:pgSz w:w="23808" w:h="16840" w:orient="landscape" w:code="8"/>
          <w:pgMar w:top="1701" w:right="1134" w:bottom="851" w:left="1134" w:header="567" w:footer="567" w:gutter="0"/>
          <w:cols w:space="720"/>
        </w:sectPr>
      </w:pPr>
    </w:p>
    <w:p w14:paraId="5C7E9673" w14:textId="77777777" w:rsidR="00744901" w:rsidRDefault="00254ED8">
      <w:pPr>
        <w:numPr>
          <w:ilvl w:val="0"/>
          <w:numId w:val="3"/>
        </w:numPr>
        <w:pBdr>
          <w:top w:val="nil"/>
          <w:left w:val="nil"/>
          <w:bottom w:val="nil"/>
          <w:right w:val="nil"/>
          <w:between w:val="nil"/>
        </w:pBdr>
        <w:rPr>
          <w:b/>
          <w:bCs/>
          <w:color w:val="000000"/>
        </w:rPr>
      </w:pPr>
      <w:r>
        <w:rPr>
          <w:b/>
          <w:bCs/>
          <w:color w:val="000000"/>
        </w:rPr>
        <w:t>Quản lý chấm công</w:t>
      </w:r>
    </w:p>
    <w:p w14:paraId="7F5E9646" w14:textId="77777777" w:rsidR="00744901" w:rsidRDefault="00254ED8">
      <w:pPr>
        <w:numPr>
          <w:ilvl w:val="0"/>
          <w:numId w:val="1"/>
        </w:numPr>
        <w:pBdr>
          <w:top w:val="nil"/>
          <w:left w:val="nil"/>
          <w:bottom w:val="nil"/>
          <w:right w:val="nil"/>
          <w:between w:val="nil"/>
        </w:pBdr>
        <w:rPr>
          <w:color w:val="000000"/>
        </w:rPr>
      </w:pPr>
      <w:r>
        <w:rPr>
          <w:color w:val="000000"/>
        </w:rPr>
        <w:t>Cho phép quản lý có thể xem danh sách check-in, đi muộn, nghỉ phép của tất cả các ngày</w:t>
      </w:r>
    </w:p>
    <w:p w14:paraId="6AB7F184" w14:textId="77777777" w:rsidR="00744901" w:rsidRDefault="00254ED8">
      <w:pPr>
        <w:numPr>
          <w:ilvl w:val="0"/>
          <w:numId w:val="1"/>
        </w:numPr>
        <w:pBdr>
          <w:top w:val="nil"/>
          <w:left w:val="nil"/>
          <w:bottom w:val="nil"/>
          <w:right w:val="nil"/>
          <w:between w:val="nil"/>
        </w:pBdr>
        <w:rPr>
          <w:color w:val="000000"/>
        </w:rPr>
      </w:pPr>
      <w:r>
        <w:rPr>
          <w:color w:val="000000"/>
        </w:rPr>
        <w:t>Quản lý đăng nhập vào hệ thống, chọn mục quản lý</w:t>
      </w:r>
    </w:p>
    <w:p w14:paraId="2DB938FC" w14:textId="77777777" w:rsidR="00744901" w:rsidRDefault="00254ED8">
      <w:pPr>
        <w:numPr>
          <w:ilvl w:val="0"/>
          <w:numId w:val="1"/>
        </w:numPr>
        <w:pBdr>
          <w:top w:val="nil"/>
          <w:left w:val="nil"/>
          <w:bottom w:val="nil"/>
          <w:right w:val="nil"/>
          <w:between w:val="nil"/>
        </w:pBdr>
      </w:pPr>
      <w:r>
        <w:rPr>
          <w:color w:val="000000"/>
        </w:rPr>
        <w:t>Người quản lý chọn danh sách mà mình muốn xem</w:t>
      </w:r>
    </w:p>
    <w:p w14:paraId="35CBE1D5" w14:textId="77777777" w:rsidR="00744901" w:rsidRDefault="00254ED8">
      <w:pPr>
        <w:numPr>
          <w:ilvl w:val="0"/>
          <w:numId w:val="1"/>
        </w:numPr>
        <w:pBdr>
          <w:top w:val="nil"/>
          <w:left w:val="nil"/>
          <w:bottom w:val="nil"/>
          <w:right w:val="nil"/>
          <w:between w:val="nil"/>
        </w:pBdr>
      </w:pPr>
      <w:r>
        <w:rPr>
          <w:color w:val="000000"/>
        </w:rPr>
        <w:t>Sau khi quản lý nhấn vào danh sách, sẽ được thể hiện trên màn hình</w:t>
      </w:r>
    </w:p>
    <w:p w14:paraId="69A36A63" w14:textId="77777777" w:rsidR="00744901" w:rsidRDefault="00254ED8">
      <w:pPr>
        <w:numPr>
          <w:ilvl w:val="0"/>
          <w:numId w:val="3"/>
        </w:numPr>
        <w:pBdr>
          <w:top w:val="nil"/>
          <w:left w:val="nil"/>
          <w:bottom w:val="nil"/>
          <w:right w:val="nil"/>
          <w:between w:val="nil"/>
        </w:pBdr>
        <w:rPr>
          <w:b/>
          <w:bCs/>
          <w:color w:val="000000"/>
        </w:rPr>
      </w:pPr>
      <w:r>
        <w:rPr>
          <w:b/>
          <w:bCs/>
          <w:color w:val="000000"/>
        </w:rPr>
        <w:t>Quản lý yêu cầu của nhân viên</w:t>
      </w:r>
    </w:p>
    <w:p w14:paraId="3D355924" w14:textId="77777777" w:rsidR="00744901" w:rsidRDefault="00254ED8">
      <w:pPr>
        <w:numPr>
          <w:ilvl w:val="0"/>
          <w:numId w:val="1"/>
        </w:numPr>
        <w:pBdr>
          <w:top w:val="nil"/>
          <w:left w:val="nil"/>
          <w:bottom w:val="nil"/>
          <w:right w:val="nil"/>
          <w:between w:val="nil"/>
        </w:pBdr>
        <w:rPr>
          <w:color w:val="000000"/>
        </w:rPr>
      </w:pPr>
      <w:r>
        <w:rPr>
          <w:color w:val="000000"/>
        </w:rPr>
        <w:t>Cho phép quản lý nhận, xem và duyệ</w:t>
      </w:r>
      <w:r>
        <w:t>t</w:t>
      </w:r>
      <w:r>
        <w:rPr>
          <w:color w:val="000000"/>
        </w:rPr>
        <w:t xml:space="preserve"> những yêu cầu bao gồm </w:t>
      </w:r>
      <w:r>
        <w:t>làm thêm giờ</w:t>
      </w:r>
      <w:r>
        <w:rPr>
          <w:color w:val="000000"/>
        </w:rPr>
        <w:t>, nghỉ phép mà nhân viên gửi lên</w:t>
      </w:r>
    </w:p>
    <w:p w14:paraId="42A9999D" w14:textId="77777777" w:rsidR="00744901" w:rsidRDefault="00254ED8">
      <w:pPr>
        <w:numPr>
          <w:ilvl w:val="0"/>
          <w:numId w:val="1"/>
        </w:numPr>
        <w:pBdr>
          <w:top w:val="nil"/>
          <w:left w:val="nil"/>
          <w:bottom w:val="nil"/>
          <w:right w:val="nil"/>
          <w:between w:val="nil"/>
        </w:pBdr>
        <w:rPr>
          <w:color w:val="000000"/>
        </w:rPr>
      </w:pPr>
      <w:r>
        <w:rPr>
          <w:color w:val="000000"/>
        </w:rPr>
        <w:t>Quản lý đăng nhập vào hệ thông, chọn mục yêu cầu thêm giờ/ nghỉ phép ở mục quản lý</w:t>
      </w:r>
    </w:p>
    <w:p w14:paraId="7F76E636" w14:textId="77777777" w:rsidR="00744901" w:rsidRDefault="00254ED8">
      <w:pPr>
        <w:numPr>
          <w:ilvl w:val="0"/>
          <w:numId w:val="1"/>
        </w:numPr>
        <w:pBdr>
          <w:top w:val="nil"/>
          <w:left w:val="nil"/>
          <w:bottom w:val="nil"/>
          <w:right w:val="nil"/>
          <w:between w:val="nil"/>
        </w:pBdr>
        <w:rPr>
          <w:color w:val="000000"/>
        </w:rPr>
      </w:pPr>
      <w:r>
        <w:rPr>
          <w:color w:val="000000"/>
        </w:rPr>
        <w:t>Chọn yêu cầu cần xem</w:t>
      </w:r>
    </w:p>
    <w:p w14:paraId="0F6A9F14" w14:textId="77777777" w:rsidR="00744901" w:rsidRDefault="00254ED8">
      <w:pPr>
        <w:numPr>
          <w:ilvl w:val="0"/>
          <w:numId w:val="1"/>
        </w:numPr>
        <w:pBdr>
          <w:top w:val="nil"/>
          <w:left w:val="nil"/>
          <w:bottom w:val="nil"/>
          <w:right w:val="nil"/>
          <w:between w:val="nil"/>
        </w:pBdr>
        <w:rPr>
          <w:color w:val="000000"/>
        </w:rPr>
      </w:pPr>
      <w:r>
        <w:rPr>
          <w:color w:val="000000"/>
        </w:rPr>
        <w:t>Xem chi tiết và ph</w:t>
      </w:r>
      <w:r>
        <w:t>ê</w:t>
      </w:r>
      <w:r>
        <w:rPr>
          <w:color w:val="000000"/>
        </w:rPr>
        <w:t xml:space="preserve"> duyệt</w:t>
      </w:r>
    </w:p>
    <w:p w14:paraId="086586AE" w14:textId="77777777" w:rsidR="00744901" w:rsidRDefault="00254ED8">
      <w:pPr>
        <w:numPr>
          <w:ilvl w:val="0"/>
          <w:numId w:val="3"/>
        </w:numPr>
        <w:pBdr>
          <w:top w:val="nil"/>
          <w:left w:val="nil"/>
          <w:bottom w:val="nil"/>
          <w:right w:val="nil"/>
          <w:between w:val="nil"/>
        </w:pBdr>
        <w:rPr>
          <w:b/>
          <w:bCs/>
          <w:color w:val="000000"/>
        </w:rPr>
      </w:pPr>
      <w:r>
        <w:rPr>
          <w:b/>
          <w:bCs/>
          <w:color w:val="000000"/>
        </w:rPr>
        <w:t>Quản lý thông tin và cài đặt chấm công của công ty</w:t>
      </w:r>
    </w:p>
    <w:p w14:paraId="39EC6E78" w14:textId="77777777" w:rsidR="00744901" w:rsidRDefault="00254ED8">
      <w:pPr>
        <w:numPr>
          <w:ilvl w:val="0"/>
          <w:numId w:val="25"/>
        </w:numPr>
        <w:pBdr>
          <w:top w:val="nil"/>
          <w:left w:val="nil"/>
          <w:bottom w:val="nil"/>
          <w:right w:val="nil"/>
          <w:between w:val="nil"/>
        </w:pBdr>
        <w:spacing w:line="288" w:lineRule="auto"/>
      </w:pPr>
      <w:r>
        <w:rPr>
          <w:color w:val="000000"/>
        </w:rPr>
        <w:t>Cho phép Quản lý thêm chỉnh sửa thông tin công ty và cài đặt phương pháp chấm công của công ty.</w:t>
      </w:r>
    </w:p>
    <w:p w14:paraId="3E56C058" w14:textId="77777777" w:rsidR="00744901" w:rsidRDefault="00254ED8">
      <w:pPr>
        <w:numPr>
          <w:ilvl w:val="0"/>
          <w:numId w:val="25"/>
        </w:numPr>
        <w:pBdr>
          <w:top w:val="nil"/>
          <w:left w:val="nil"/>
          <w:bottom w:val="nil"/>
          <w:right w:val="nil"/>
          <w:between w:val="nil"/>
        </w:pBdr>
        <w:spacing w:line="288" w:lineRule="auto"/>
      </w:pPr>
      <w:r>
        <w:rPr>
          <w:color w:val="000000"/>
        </w:rPr>
        <w:t>Quản lý đăng nhập vào hệ thống.</w:t>
      </w:r>
    </w:p>
    <w:p w14:paraId="211DC623" w14:textId="77777777" w:rsidR="00744901" w:rsidRDefault="00254ED8">
      <w:pPr>
        <w:numPr>
          <w:ilvl w:val="0"/>
          <w:numId w:val="25"/>
        </w:numPr>
        <w:pBdr>
          <w:top w:val="nil"/>
          <w:left w:val="nil"/>
          <w:bottom w:val="nil"/>
          <w:right w:val="nil"/>
          <w:between w:val="nil"/>
        </w:pBdr>
        <w:spacing w:line="288" w:lineRule="auto"/>
      </w:pPr>
      <w:r>
        <w:rPr>
          <w:color w:val="000000"/>
        </w:rPr>
        <w:t>Chọn mục Quản lý sau đó chọn Hồ sơ công ty hoặc cài đặt công ty.</w:t>
      </w:r>
    </w:p>
    <w:p w14:paraId="0E470236" w14:textId="77777777" w:rsidR="00744901" w:rsidRDefault="00254ED8">
      <w:pPr>
        <w:numPr>
          <w:ilvl w:val="0"/>
          <w:numId w:val="25"/>
        </w:numPr>
        <w:pBdr>
          <w:top w:val="nil"/>
          <w:left w:val="nil"/>
          <w:bottom w:val="nil"/>
          <w:right w:val="nil"/>
          <w:between w:val="nil"/>
        </w:pBdr>
        <w:spacing w:line="288" w:lineRule="auto"/>
      </w:pPr>
      <w:r>
        <w:rPr>
          <w:color w:val="000000"/>
        </w:rPr>
        <w:t>Thêm hoặc thay đổi thông tin công ty.</w:t>
      </w:r>
    </w:p>
    <w:p w14:paraId="552C8EC2" w14:textId="77777777" w:rsidR="00744901" w:rsidRDefault="00254ED8">
      <w:pPr>
        <w:numPr>
          <w:ilvl w:val="0"/>
          <w:numId w:val="25"/>
        </w:numPr>
        <w:pBdr>
          <w:top w:val="nil"/>
          <w:left w:val="nil"/>
          <w:bottom w:val="nil"/>
          <w:right w:val="nil"/>
          <w:between w:val="nil"/>
        </w:pBdr>
        <w:spacing w:line="288" w:lineRule="auto"/>
      </w:pPr>
      <w:r>
        <w:rPr>
          <w:color w:val="000000"/>
        </w:rPr>
        <w:t>Nhấn vào button lưu.</w:t>
      </w:r>
    </w:p>
    <w:p w14:paraId="296D8AB6" w14:textId="77777777" w:rsidR="00744901" w:rsidRDefault="00254ED8" w:rsidP="00DB5917">
      <w:pPr>
        <w:pStyle w:val="Heading2"/>
      </w:pPr>
      <w:bookmarkStart w:id="50" w:name="_Toc217198633"/>
      <w:r>
        <w:t>Yêu cầu hệ thống</w:t>
      </w:r>
      <w:bookmarkEnd w:id="50"/>
    </w:p>
    <w:p w14:paraId="6A6F209C" w14:textId="49D36BEC" w:rsidR="00744901" w:rsidRDefault="00254ED8">
      <w:pPr>
        <w:pStyle w:val="Heading3"/>
      </w:pPr>
      <w:bookmarkStart w:id="51" w:name="_Toc217198634"/>
      <w:r>
        <w:t>Yêu cầu chức năng</w:t>
      </w:r>
      <w:bookmarkEnd w:id="51"/>
    </w:p>
    <w:p w14:paraId="4442FF3A" w14:textId="77777777" w:rsidR="00744901" w:rsidRDefault="00254ED8">
      <w:pPr>
        <w:numPr>
          <w:ilvl w:val="0"/>
          <w:numId w:val="4"/>
        </w:numPr>
        <w:pBdr>
          <w:top w:val="nil"/>
          <w:left w:val="nil"/>
          <w:bottom w:val="nil"/>
          <w:right w:val="nil"/>
          <w:between w:val="nil"/>
        </w:pBdr>
        <w:rPr>
          <w:b/>
          <w:bCs/>
          <w:color w:val="000000"/>
        </w:rPr>
      </w:pPr>
      <w:r>
        <w:rPr>
          <w:b/>
          <w:bCs/>
          <w:color w:val="000000"/>
        </w:rPr>
        <w:t>Yêu cầu chức năng User</w:t>
      </w:r>
    </w:p>
    <w:p w14:paraId="594625E4" w14:textId="77777777" w:rsidR="00744901" w:rsidRDefault="00254ED8">
      <w:pPr>
        <w:numPr>
          <w:ilvl w:val="0"/>
          <w:numId w:val="1"/>
        </w:numPr>
        <w:pBdr>
          <w:top w:val="nil"/>
          <w:left w:val="nil"/>
          <w:bottom w:val="nil"/>
          <w:right w:val="nil"/>
          <w:between w:val="nil"/>
        </w:pBdr>
        <w:rPr>
          <w:color w:val="000000"/>
        </w:rPr>
      </w:pPr>
      <w:r>
        <w:rPr>
          <w:color w:val="000000"/>
        </w:rPr>
        <w:t>BR#01 – Đăng ký: Nhân viên mới có thể đăng ký tài khoản bằng cách quét mã QR hoặc nhập mã code của công ty để tham gia vào hệ thống.</w:t>
      </w:r>
    </w:p>
    <w:p w14:paraId="73288327" w14:textId="77777777" w:rsidR="00744901" w:rsidRDefault="00254ED8">
      <w:pPr>
        <w:numPr>
          <w:ilvl w:val="0"/>
          <w:numId w:val="1"/>
        </w:numPr>
        <w:pBdr>
          <w:top w:val="nil"/>
          <w:left w:val="nil"/>
          <w:bottom w:val="nil"/>
          <w:right w:val="nil"/>
          <w:between w:val="nil"/>
        </w:pBdr>
        <w:rPr>
          <w:color w:val="000000"/>
        </w:rPr>
      </w:pPr>
      <w:r>
        <w:rPr>
          <w:color w:val="000000"/>
        </w:rPr>
        <w:t>BR#02 – Đăng nhập: Nhân viên có thể đăng nhập vào hệ thống để thực hiện các chức năng nghiệp vụ.</w:t>
      </w:r>
    </w:p>
    <w:p w14:paraId="743C5B83" w14:textId="77777777" w:rsidR="00744901" w:rsidRDefault="00254ED8">
      <w:pPr>
        <w:numPr>
          <w:ilvl w:val="0"/>
          <w:numId w:val="1"/>
        </w:numPr>
        <w:pBdr>
          <w:top w:val="nil"/>
          <w:left w:val="nil"/>
          <w:bottom w:val="nil"/>
          <w:right w:val="nil"/>
          <w:between w:val="nil"/>
        </w:pBdr>
        <w:rPr>
          <w:color w:val="000000"/>
        </w:rPr>
      </w:pPr>
      <w:r>
        <w:rPr>
          <w:color w:val="000000"/>
        </w:rPr>
        <w:t>BR#03 – Đăng xuất: Nhân viên có thể đăng xuất khỏi hệ thống khi không còn nhu cầu sử dụng.</w:t>
      </w:r>
    </w:p>
    <w:p w14:paraId="4A8FA39B" w14:textId="77777777" w:rsidR="00744901" w:rsidRDefault="00254ED8">
      <w:pPr>
        <w:numPr>
          <w:ilvl w:val="0"/>
          <w:numId w:val="1"/>
        </w:numPr>
        <w:pBdr>
          <w:top w:val="nil"/>
          <w:left w:val="nil"/>
          <w:bottom w:val="nil"/>
          <w:right w:val="nil"/>
          <w:between w:val="nil"/>
        </w:pBdr>
        <w:rPr>
          <w:color w:val="000000"/>
        </w:rPr>
      </w:pPr>
      <w:r>
        <w:rPr>
          <w:color w:val="000000"/>
        </w:rPr>
        <w:t xml:space="preserve">BR#04 – Chấm công: Nhân viên thực hiện </w:t>
      </w:r>
      <w:r>
        <w:t>chấm công</w:t>
      </w:r>
      <w:r>
        <w:rPr>
          <w:color w:val="000000"/>
        </w:rPr>
        <w:t xml:space="preserve"> có mặt để hệ thống ghi nhận thời gian bắt đầu làm việc.</w:t>
      </w:r>
    </w:p>
    <w:p w14:paraId="03844442" w14:textId="77777777" w:rsidR="00744901" w:rsidRDefault="00254ED8">
      <w:pPr>
        <w:numPr>
          <w:ilvl w:val="0"/>
          <w:numId w:val="1"/>
        </w:numPr>
        <w:pBdr>
          <w:top w:val="nil"/>
          <w:left w:val="nil"/>
          <w:bottom w:val="nil"/>
          <w:right w:val="nil"/>
          <w:between w:val="nil"/>
        </w:pBdr>
        <w:rPr>
          <w:color w:val="000000"/>
        </w:rPr>
      </w:pPr>
      <w:r>
        <w:rPr>
          <w:color w:val="000000"/>
        </w:rPr>
        <w:t xml:space="preserve">BR#05 – Xem thống kê tháng: Nhân viên có thể xem thống kê trong tháng hiện tại bao gồm: số ngày và giờ làm việc, số yêu cầu và thời gian nghỉ phép, số giờ </w:t>
      </w:r>
      <w:r>
        <w:t>làm thêm giờ</w:t>
      </w:r>
      <w:r>
        <w:rPr>
          <w:color w:val="000000"/>
        </w:rPr>
        <w:t>, số lần đi muộn và về sớm.</w:t>
      </w:r>
    </w:p>
    <w:p w14:paraId="043B4E61" w14:textId="77777777" w:rsidR="00744901" w:rsidRDefault="00254ED8">
      <w:pPr>
        <w:numPr>
          <w:ilvl w:val="0"/>
          <w:numId w:val="1"/>
        </w:numPr>
        <w:pBdr>
          <w:top w:val="nil"/>
          <w:left w:val="nil"/>
          <w:bottom w:val="nil"/>
          <w:right w:val="nil"/>
          <w:between w:val="nil"/>
        </w:pBdr>
        <w:rPr>
          <w:color w:val="000000"/>
        </w:rPr>
      </w:pPr>
      <w:r>
        <w:rPr>
          <w:color w:val="000000"/>
        </w:rPr>
        <w:t>BR#06 – Yêu cầu nghỉ phép: Nhân viên có thể tạo và gửi yêu cầu xin nghỉ phép đến quản lý.</w:t>
      </w:r>
    </w:p>
    <w:p w14:paraId="723A8DC4" w14:textId="77777777" w:rsidR="00744901" w:rsidRDefault="00254ED8">
      <w:pPr>
        <w:numPr>
          <w:ilvl w:val="0"/>
          <w:numId w:val="1"/>
        </w:numPr>
        <w:pBdr>
          <w:top w:val="nil"/>
          <w:left w:val="nil"/>
          <w:bottom w:val="nil"/>
          <w:right w:val="nil"/>
          <w:between w:val="nil"/>
        </w:pBdr>
        <w:rPr>
          <w:color w:val="000000"/>
        </w:rPr>
      </w:pPr>
      <w:r>
        <w:rPr>
          <w:color w:val="000000"/>
        </w:rPr>
        <w:t xml:space="preserve">BR#07 – Yêu cầu </w:t>
      </w:r>
      <w:r>
        <w:t>làm thêm giờ</w:t>
      </w:r>
      <w:r>
        <w:rPr>
          <w:color w:val="000000"/>
        </w:rPr>
        <w:t xml:space="preserve">: Nhân viên có thể tạo và gửi yêu cầu xin được </w:t>
      </w:r>
      <w:r>
        <w:t>làm thêm giờ</w:t>
      </w:r>
      <w:r>
        <w:rPr>
          <w:color w:val="000000"/>
        </w:rPr>
        <w:t>.</w:t>
      </w:r>
    </w:p>
    <w:p w14:paraId="4B5D90B0" w14:textId="77777777" w:rsidR="00744901" w:rsidRDefault="00254ED8">
      <w:pPr>
        <w:numPr>
          <w:ilvl w:val="0"/>
          <w:numId w:val="1"/>
        </w:numPr>
        <w:pBdr>
          <w:top w:val="nil"/>
          <w:left w:val="nil"/>
          <w:bottom w:val="nil"/>
          <w:right w:val="nil"/>
          <w:between w:val="nil"/>
        </w:pBdr>
        <w:rPr>
          <w:color w:val="000000"/>
        </w:rPr>
      </w:pPr>
      <w:r>
        <w:rPr>
          <w:color w:val="000000"/>
        </w:rPr>
        <w:t xml:space="preserve">BR#08 – Xem tình trạng yêu cầu: Nhân viên có thể theo dõi trạng thái (được duyệt/từ chối) của các yêu cầu nghỉ phép và </w:t>
      </w:r>
      <w:r>
        <w:t>làm thêm giờ</w:t>
      </w:r>
      <w:r>
        <w:rPr>
          <w:color w:val="000000"/>
        </w:rPr>
        <w:t xml:space="preserve"> đã gửi.</w:t>
      </w:r>
    </w:p>
    <w:p w14:paraId="5F848CC6" w14:textId="77777777" w:rsidR="00744901" w:rsidRDefault="00254ED8">
      <w:pPr>
        <w:numPr>
          <w:ilvl w:val="0"/>
          <w:numId w:val="1"/>
        </w:numPr>
        <w:pBdr>
          <w:top w:val="nil"/>
          <w:left w:val="nil"/>
          <w:bottom w:val="nil"/>
          <w:right w:val="nil"/>
          <w:between w:val="nil"/>
        </w:pBdr>
        <w:rPr>
          <w:color w:val="000000"/>
        </w:rPr>
      </w:pPr>
      <w:r>
        <w:rPr>
          <w:color w:val="000000"/>
        </w:rPr>
        <w:t xml:space="preserve">BR#09 – Xem lịch sử chấm công: Nhân viên có thể xem lại toàn bộ lịch sử </w:t>
      </w:r>
      <w:r>
        <w:t>chấm công</w:t>
      </w:r>
      <w:r>
        <w:rPr>
          <w:color w:val="000000"/>
        </w:rPr>
        <w:t>, thời gian ra về và tổng số giờ làm việc của từng ca.</w:t>
      </w:r>
    </w:p>
    <w:p w14:paraId="7B1963CA" w14:textId="77777777" w:rsidR="00744901" w:rsidRDefault="00254ED8">
      <w:pPr>
        <w:numPr>
          <w:ilvl w:val="0"/>
          <w:numId w:val="1"/>
        </w:numPr>
        <w:pBdr>
          <w:top w:val="nil"/>
          <w:left w:val="nil"/>
          <w:bottom w:val="nil"/>
          <w:right w:val="nil"/>
          <w:between w:val="nil"/>
        </w:pBdr>
        <w:rPr>
          <w:color w:val="000000"/>
        </w:rPr>
      </w:pPr>
      <w:r>
        <w:rPr>
          <w:color w:val="000000"/>
        </w:rPr>
        <w:t>BR#10 – Cập nhật thông tin cá nhân: Nhân viên có thể chỉnh sửa các thông tin cá nhân của tài khoản.</w:t>
      </w:r>
    </w:p>
    <w:p w14:paraId="181630C0" w14:textId="77777777" w:rsidR="00744901" w:rsidRDefault="00254ED8">
      <w:pPr>
        <w:numPr>
          <w:ilvl w:val="0"/>
          <w:numId w:val="1"/>
        </w:numPr>
        <w:pBdr>
          <w:top w:val="nil"/>
          <w:left w:val="nil"/>
          <w:bottom w:val="nil"/>
          <w:right w:val="nil"/>
          <w:between w:val="nil"/>
        </w:pBdr>
        <w:rPr>
          <w:color w:val="000000"/>
        </w:rPr>
      </w:pPr>
      <w:r>
        <w:rPr>
          <w:color w:val="000000"/>
        </w:rPr>
        <w:t>BR#11 – Đổi mật khẩu: Nhân viên thực hiện đổi mật khẩu đăng nhập để bảo mật tài khoản.</w:t>
      </w:r>
    </w:p>
    <w:p w14:paraId="2658ECAD" w14:textId="77777777" w:rsidR="00744901" w:rsidRDefault="00254ED8">
      <w:pPr>
        <w:numPr>
          <w:ilvl w:val="0"/>
          <w:numId w:val="1"/>
        </w:numPr>
        <w:pBdr>
          <w:top w:val="nil"/>
          <w:left w:val="nil"/>
          <w:bottom w:val="nil"/>
          <w:right w:val="nil"/>
          <w:between w:val="nil"/>
        </w:pBdr>
        <w:rPr>
          <w:color w:val="000000"/>
        </w:rPr>
      </w:pPr>
      <w:r>
        <w:rPr>
          <w:color w:val="000000"/>
        </w:rPr>
        <w:t xml:space="preserve">BR#12 – Cài đặt hệ thống: Nhân viên có thể thay đổi ngôn ngữ hệ thống, chọn phương thức </w:t>
      </w:r>
      <w:r>
        <w:t>chấm công</w:t>
      </w:r>
      <w:r>
        <w:rPr>
          <w:color w:val="000000"/>
        </w:rPr>
        <w:t xml:space="preserve"> mặc định và chọn ca làm việc mặc định.</w:t>
      </w:r>
    </w:p>
    <w:p w14:paraId="3C7C61CB" w14:textId="77777777" w:rsidR="00744901" w:rsidRDefault="00254ED8">
      <w:pPr>
        <w:numPr>
          <w:ilvl w:val="0"/>
          <w:numId w:val="1"/>
        </w:numPr>
        <w:pBdr>
          <w:top w:val="nil"/>
          <w:left w:val="nil"/>
          <w:bottom w:val="nil"/>
          <w:right w:val="nil"/>
          <w:between w:val="nil"/>
        </w:pBdr>
        <w:rPr>
          <w:color w:val="000000"/>
        </w:rPr>
      </w:pPr>
      <w:r>
        <w:rPr>
          <w:color w:val="000000"/>
        </w:rPr>
        <w:t>BR#13 – Xóa tài khoản: Nhân viên có thể thực hiện xóa tài khoản khỏi hệ thống nếu muốn ngừng sử dụng vĩnh viễn..</w:t>
      </w:r>
    </w:p>
    <w:p w14:paraId="0AC08463" w14:textId="77777777" w:rsidR="00744901" w:rsidRDefault="00254ED8">
      <w:pPr>
        <w:numPr>
          <w:ilvl w:val="0"/>
          <w:numId w:val="4"/>
        </w:numPr>
        <w:pBdr>
          <w:top w:val="nil"/>
          <w:left w:val="nil"/>
          <w:bottom w:val="nil"/>
          <w:right w:val="nil"/>
          <w:between w:val="nil"/>
        </w:pBdr>
        <w:rPr>
          <w:b/>
          <w:bCs/>
          <w:color w:val="000000"/>
        </w:rPr>
      </w:pPr>
      <w:bookmarkStart w:id="52" w:name="_wtgnqvpdtss6" w:colFirst="0" w:colLast="0"/>
      <w:bookmarkEnd w:id="52"/>
      <w:r>
        <w:rPr>
          <w:b/>
          <w:bCs/>
          <w:color w:val="000000"/>
        </w:rPr>
        <w:t>Yêu cầu chức năng manager</w:t>
      </w:r>
    </w:p>
    <w:p w14:paraId="16A38310" w14:textId="77777777" w:rsidR="00744901" w:rsidRDefault="00254ED8">
      <w:pPr>
        <w:numPr>
          <w:ilvl w:val="0"/>
          <w:numId w:val="1"/>
        </w:numPr>
        <w:pBdr>
          <w:top w:val="nil"/>
          <w:left w:val="nil"/>
          <w:bottom w:val="nil"/>
          <w:right w:val="nil"/>
          <w:between w:val="nil"/>
        </w:pBdr>
        <w:rPr>
          <w:color w:val="000000"/>
        </w:rPr>
      </w:pPr>
      <w:r>
        <w:rPr>
          <w:color w:val="000000"/>
        </w:rPr>
        <w:t>BR#01 – Đăng ký công ty: Người dùng đăng ký tạo mới một công ty để bắt đầu vai trò quản lý.</w:t>
      </w:r>
    </w:p>
    <w:p w14:paraId="19E7C007" w14:textId="77777777" w:rsidR="00744901" w:rsidRDefault="00254ED8">
      <w:pPr>
        <w:numPr>
          <w:ilvl w:val="0"/>
          <w:numId w:val="1"/>
        </w:numPr>
        <w:pBdr>
          <w:top w:val="nil"/>
          <w:left w:val="nil"/>
          <w:bottom w:val="nil"/>
          <w:right w:val="nil"/>
          <w:between w:val="nil"/>
        </w:pBdr>
        <w:rPr>
          <w:color w:val="000000"/>
        </w:rPr>
      </w:pPr>
      <w:r>
        <w:rPr>
          <w:color w:val="000000"/>
        </w:rPr>
        <w:t xml:space="preserve">BR#02 – Chức năng cá nhân: Quản lý thực hiện các chức năng </w:t>
      </w:r>
      <w:r>
        <w:t>chấm công</w:t>
      </w:r>
      <w:r>
        <w:rPr>
          <w:color w:val="000000"/>
        </w:rPr>
        <w:t>, đăng nhập, đăng xuất và quản lý tài khoản cá nhân tương tự như nhân viên.</w:t>
      </w:r>
    </w:p>
    <w:p w14:paraId="6ABE7D65" w14:textId="77777777" w:rsidR="00744901" w:rsidRDefault="00254ED8">
      <w:pPr>
        <w:numPr>
          <w:ilvl w:val="0"/>
          <w:numId w:val="1"/>
        </w:numPr>
        <w:pBdr>
          <w:top w:val="nil"/>
          <w:left w:val="nil"/>
          <w:bottom w:val="nil"/>
          <w:right w:val="nil"/>
          <w:between w:val="nil"/>
        </w:pBdr>
        <w:rPr>
          <w:color w:val="000000"/>
        </w:rPr>
      </w:pPr>
      <w:r>
        <w:rPr>
          <w:color w:val="000000"/>
        </w:rPr>
        <w:t xml:space="preserve">BR#03 – Quản lý danh sách </w:t>
      </w:r>
      <w:r>
        <w:t>chấm công</w:t>
      </w:r>
      <w:r>
        <w:rPr>
          <w:color w:val="000000"/>
        </w:rPr>
        <w:t xml:space="preserve">: Quản lý xem danh sách chi tiết </w:t>
      </w:r>
      <w:r>
        <w:t>chấm công</w:t>
      </w:r>
      <w:r>
        <w:rPr>
          <w:color w:val="000000"/>
        </w:rPr>
        <w:t xml:space="preserve"> của tất cả nhân viên trong công ty.</w:t>
      </w:r>
    </w:p>
    <w:p w14:paraId="28DD7604" w14:textId="77777777" w:rsidR="00744901" w:rsidRDefault="00254ED8">
      <w:pPr>
        <w:numPr>
          <w:ilvl w:val="0"/>
          <w:numId w:val="1"/>
        </w:numPr>
        <w:pBdr>
          <w:top w:val="nil"/>
          <w:left w:val="nil"/>
          <w:bottom w:val="nil"/>
          <w:right w:val="nil"/>
          <w:between w:val="nil"/>
        </w:pBdr>
        <w:rPr>
          <w:color w:val="000000"/>
        </w:rPr>
      </w:pPr>
      <w:r>
        <w:rPr>
          <w:color w:val="000000"/>
        </w:rPr>
        <w:t>BR#04 – Quản lý đi muộn: Quản lý xem danh sách lọc riêng các nhân viên đi làm muộn.</w:t>
      </w:r>
    </w:p>
    <w:p w14:paraId="530547A0" w14:textId="77777777" w:rsidR="00744901" w:rsidRDefault="00254ED8">
      <w:pPr>
        <w:numPr>
          <w:ilvl w:val="0"/>
          <w:numId w:val="1"/>
        </w:numPr>
        <w:pBdr>
          <w:top w:val="nil"/>
          <w:left w:val="nil"/>
          <w:bottom w:val="nil"/>
          <w:right w:val="nil"/>
          <w:between w:val="nil"/>
        </w:pBdr>
        <w:rPr>
          <w:color w:val="000000"/>
        </w:rPr>
      </w:pPr>
      <w:r>
        <w:rPr>
          <w:color w:val="000000"/>
        </w:rPr>
        <w:t>BR#05 – Quản lý nghỉ phép: Quản lý xem danh sách yêu cầu nghỉ phép và thực hiện duyệt hoặc từ chối yêu cầu.</w:t>
      </w:r>
    </w:p>
    <w:p w14:paraId="0C99AC9B" w14:textId="77777777" w:rsidR="00744901" w:rsidRDefault="00254ED8">
      <w:pPr>
        <w:numPr>
          <w:ilvl w:val="0"/>
          <w:numId w:val="1"/>
        </w:numPr>
        <w:pBdr>
          <w:top w:val="nil"/>
          <w:left w:val="nil"/>
          <w:bottom w:val="nil"/>
          <w:right w:val="nil"/>
          <w:between w:val="nil"/>
        </w:pBdr>
        <w:rPr>
          <w:color w:val="000000"/>
        </w:rPr>
      </w:pPr>
      <w:r>
        <w:rPr>
          <w:color w:val="000000"/>
        </w:rPr>
        <w:t>BR#06 – Quản lý nhân viên: Quản lý xem thông tin chi tiết, số giờ làm việc của nhân viên và thực hiện xóa tài khoản nhân viên.</w:t>
      </w:r>
    </w:p>
    <w:p w14:paraId="7E7F63DD" w14:textId="77777777" w:rsidR="00744901" w:rsidRDefault="00254ED8">
      <w:pPr>
        <w:numPr>
          <w:ilvl w:val="0"/>
          <w:numId w:val="1"/>
        </w:numPr>
        <w:pBdr>
          <w:top w:val="nil"/>
          <w:left w:val="nil"/>
          <w:bottom w:val="nil"/>
          <w:right w:val="nil"/>
          <w:between w:val="nil"/>
        </w:pBdr>
        <w:rPr>
          <w:color w:val="000000"/>
        </w:rPr>
      </w:pPr>
      <w:r>
        <w:rPr>
          <w:color w:val="000000"/>
        </w:rPr>
        <w:t>BR#07 – Quản lý ca làm việc: Quản lý thực hiện thêm mới, chỉnh sửa hoặc xóa các ca làm việc.</w:t>
      </w:r>
    </w:p>
    <w:p w14:paraId="7826FFE8" w14:textId="77777777" w:rsidR="00744901" w:rsidRDefault="00254ED8">
      <w:pPr>
        <w:numPr>
          <w:ilvl w:val="0"/>
          <w:numId w:val="1"/>
        </w:numPr>
        <w:pBdr>
          <w:top w:val="nil"/>
          <w:left w:val="nil"/>
          <w:bottom w:val="nil"/>
          <w:right w:val="nil"/>
          <w:between w:val="nil"/>
        </w:pBdr>
        <w:rPr>
          <w:color w:val="000000"/>
        </w:rPr>
      </w:pPr>
      <w:r>
        <w:rPr>
          <w:color w:val="000000"/>
        </w:rPr>
        <w:t>BR#08 – Quản lý hồ sơ công ty: Quản lý thực hiện cập nhật thông tin hồ sơ công ty.</w:t>
      </w:r>
    </w:p>
    <w:p w14:paraId="0B345368" w14:textId="77777777" w:rsidR="00744901" w:rsidRDefault="00254ED8">
      <w:pPr>
        <w:numPr>
          <w:ilvl w:val="0"/>
          <w:numId w:val="1"/>
        </w:numPr>
        <w:pBdr>
          <w:top w:val="nil"/>
          <w:left w:val="nil"/>
          <w:bottom w:val="nil"/>
          <w:right w:val="nil"/>
          <w:between w:val="nil"/>
        </w:pBdr>
        <w:rPr>
          <w:color w:val="000000"/>
        </w:rPr>
      </w:pPr>
      <w:r>
        <w:rPr>
          <w:color w:val="000000"/>
        </w:rPr>
        <w:t xml:space="preserve">BR#09 – Cài đặt công ty: Quản lý thiết lập địa chỉ, phương thức </w:t>
      </w:r>
      <w:r>
        <w:t>chấm công</w:t>
      </w:r>
      <w:r>
        <w:rPr>
          <w:color w:val="000000"/>
        </w:rPr>
        <w:t xml:space="preserve"> và quy định làm việc của công ty..</w:t>
      </w:r>
    </w:p>
    <w:p w14:paraId="71707473" w14:textId="4EE01AC5" w:rsidR="00744901" w:rsidRDefault="00254ED8">
      <w:pPr>
        <w:pStyle w:val="Heading3"/>
      </w:pPr>
      <w:bookmarkStart w:id="53" w:name="_Toc217198635"/>
      <w:r>
        <w:t>Yêu cầu phi chức năng</w:t>
      </w:r>
      <w:bookmarkEnd w:id="53"/>
      <w:r>
        <w:t xml:space="preserve"> </w:t>
      </w:r>
    </w:p>
    <w:p w14:paraId="02305E69" w14:textId="77777777" w:rsidR="00744901" w:rsidRDefault="00254ED8">
      <w:pPr>
        <w:numPr>
          <w:ilvl w:val="0"/>
          <w:numId w:val="5"/>
        </w:numPr>
        <w:pBdr>
          <w:top w:val="nil"/>
          <w:left w:val="nil"/>
          <w:bottom w:val="nil"/>
          <w:right w:val="nil"/>
          <w:between w:val="nil"/>
        </w:pBdr>
        <w:rPr>
          <w:b/>
          <w:bCs/>
          <w:color w:val="000000"/>
        </w:rPr>
      </w:pPr>
      <w:r>
        <w:rPr>
          <w:b/>
          <w:bCs/>
          <w:color w:val="000000"/>
        </w:rPr>
        <w:t>Bảo mật:</w:t>
      </w:r>
    </w:p>
    <w:p w14:paraId="14A294B9" w14:textId="77777777" w:rsidR="00744901" w:rsidRDefault="00254ED8">
      <w:pPr>
        <w:numPr>
          <w:ilvl w:val="0"/>
          <w:numId w:val="1"/>
        </w:numPr>
        <w:pBdr>
          <w:top w:val="nil"/>
          <w:left w:val="nil"/>
          <w:bottom w:val="nil"/>
          <w:right w:val="nil"/>
          <w:between w:val="nil"/>
        </w:pBdr>
      </w:pPr>
      <w:r>
        <w:rPr>
          <w:color w:val="000000"/>
        </w:rPr>
        <w:t>Tính bí mật: Người dùng cần đăng nhập để truy cập, đảm bảo bảo mật thông tin và tránh truy cập trái phép.</w:t>
      </w:r>
    </w:p>
    <w:p w14:paraId="3C3047FD" w14:textId="77777777" w:rsidR="00744901" w:rsidRDefault="00254ED8">
      <w:pPr>
        <w:numPr>
          <w:ilvl w:val="0"/>
          <w:numId w:val="1"/>
        </w:numPr>
        <w:pBdr>
          <w:top w:val="nil"/>
          <w:left w:val="nil"/>
          <w:bottom w:val="nil"/>
          <w:right w:val="nil"/>
          <w:between w:val="nil"/>
        </w:pBdr>
      </w:pPr>
      <w:r>
        <w:rPr>
          <w:color w:val="000000"/>
        </w:rPr>
        <w:t>Tính toàn vẹn: Hệ thống đảm bảo dữ liệu được lưu trữ chính xác, không bị thay đổi bất hợp pháp mà không bị phát hiện.</w:t>
      </w:r>
    </w:p>
    <w:p w14:paraId="23468A08" w14:textId="77777777" w:rsidR="00744901" w:rsidRDefault="00254ED8">
      <w:pPr>
        <w:numPr>
          <w:ilvl w:val="0"/>
          <w:numId w:val="5"/>
        </w:numPr>
        <w:pBdr>
          <w:top w:val="nil"/>
          <w:left w:val="nil"/>
          <w:bottom w:val="nil"/>
          <w:right w:val="nil"/>
          <w:between w:val="nil"/>
        </w:pBdr>
        <w:rPr>
          <w:b/>
          <w:bCs/>
          <w:color w:val="000000"/>
        </w:rPr>
      </w:pPr>
      <w:r>
        <w:rPr>
          <w:b/>
          <w:bCs/>
          <w:color w:val="000000"/>
        </w:rPr>
        <w:t>Tính sử dụng (Usability):</w:t>
      </w:r>
    </w:p>
    <w:p w14:paraId="642A1591" w14:textId="77777777" w:rsidR="00744901" w:rsidRDefault="00254ED8">
      <w:pPr>
        <w:numPr>
          <w:ilvl w:val="0"/>
          <w:numId w:val="1"/>
        </w:numPr>
        <w:pBdr>
          <w:top w:val="nil"/>
          <w:left w:val="nil"/>
          <w:bottom w:val="nil"/>
          <w:right w:val="nil"/>
          <w:between w:val="nil"/>
        </w:pBdr>
      </w:pPr>
      <w:r>
        <w:rPr>
          <w:color w:val="000000"/>
        </w:rPr>
        <w:t>Giao diện thân thiện: Thiết kế dễ sử dụng, tăng trải nghiệm người dùng.</w:t>
      </w:r>
    </w:p>
    <w:p w14:paraId="3D8A5283" w14:textId="77777777" w:rsidR="00744901" w:rsidRDefault="00254ED8">
      <w:pPr>
        <w:numPr>
          <w:ilvl w:val="0"/>
          <w:numId w:val="5"/>
        </w:numPr>
        <w:pBdr>
          <w:top w:val="nil"/>
          <w:left w:val="nil"/>
          <w:bottom w:val="nil"/>
          <w:right w:val="nil"/>
          <w:between w:val="nil"/>
        </w:pBdr>
        <w:rPr>
          <w:b/>
          <w:bCs/>
          <w:color w:val="000000"/>
        </w:rPr>
      </w:pPr>
      <w:r>
        <w:rPr>
          <w:b/>
          <w:bCs/>
          <w:color w:val="000000"/>
        </w:rPr>
        <w:t>Tính ổn định (Reliability):</w:t>
      </w:r>
    </w:p>
    <w:p w14:paraId="7E8C4893" w14:textId="77777777" w:rsidR="00744901" w:rsidRDefault="00254ED8">
      <w:pPr>
        <w:numPr>
          <w:ilvl w:val="0"/>
          <w:numId w:val="1"/>
        </w:numPr>
        <w:pBdr>
          <w:top w:val="nil"/>
          <w:left w:val="nil"/>
          <w:bottom w:val="nil"/>
          <w:right w:val="nil"/>
          <w:between w:val="nil"/>
        </w:pBdr>
      </w:pPr>
      <w:r>
        <w:rPr>
          <w:color w:val="000000"/>
        </w:rPr>
        <w:t>Tốc độ tải trang: Tối ưu hóa tốc độ phản hồi của trang web, giảm thiểu độ trễ khi người dùng thao tác.</w:t>
      </w:r>
    </w:p>
    <w:p w14:paraId="66C91933" w14:textId="77777777" w:rsidR="00744901" w:rsidRDefault="00254ED8">
      <w:pPr>
        <w:numPr>
          <w:ilvl w:val="0"/>
          <w:numId w:val="1"/>
        </w:numPr>
        <w:pBdr>
          <w:top w:val="nil"/>
          <w:left w:val="nil"/>
          <w:bottom w:val="nil"/>
          <w:right w:val="nil"/>
          <w:between w:val="nil"/>
        </w:pBdr>
      </w:pPr>
      <w:r>
        <w:rPr>
          <w:color w:val="000000"/>
        </w:rPr>
        <w:t>Độ ổn định vận hành: Hệ thống hoạt động mượt mà, đảm bảo không xảy ra tình trạng treo hoặc lỗi thường xuyên trong quá trình sử dụng.</w:t>
      </w:r>
    </w:p>
    <w:p w14:paraId="4BD8A5A6" w14:textId="77777777" w:rsidR="00744901" w:rsidRDefault="00254ED8">
      <w:pPr>
        <w:numPr>
          <w:ilvl w:val="0"/>
          <w:numId w:val="1"/>
        </w:numPr>
        <w:pBdr>
          <w:top w:val="nil"/>
          <w:left w:val="nil"/>
          <w:bottom w:val="nil"/>
          <w:right w:val="nil"/>
          <w:between w:val="nil"/>
        </w:pBdr>
      </w:pPr>
      <w:r>
        <w:rPr>
          <w:color w:val="000000"/>
        </w:rPr>
        <w:t>Khả năng chịu tải: Hệ thống có khả năng phục vụ và xử lý đồng thời lượng lớn người dùng truy cập cùng lúc mà không bị tắc nghẽn.</w:t>
      </w:r>
    </w:p>
    <w:p w14:paraId="5157AF44" w14:textId="77777777" w:rsidR="00744901" w:rsidRDefault="00254ED8">
      <w:pPr>
        <w:numPr>
          <w:ilvl w:val="0"/>
          <w:numId w:val="5"/>
        </w:numPr>
        <w:pBdr>
          <w:top w:val="nil"/>
          <w:left w:val="nil"/>
          <w:bottom w:val="nil"/>
          <w:right w:val="nil"/>
          <w:between w:val="nil"/>
        </w:pBdr>
        <w:rPr>
          <w:b/>
          <w:bCs/>
          <w:color w:val="000000"/>
        </w:rPr>
      </w:pPr>
      <w:r>
        <w:rPr>
          <w:b/>
          <w:bCs/>
          <w:color w:val="000000"/>
        </w:rPr>
        <w:t>Hiệu năng (Performance):</w:t>
      </w:r>
    </w:p>
    <w:p w14:paraId="2BEB9500" w14:textId="77777777" w:rsidR="00744901" w:rsidRDefault="00254ED8">
      <w:pPr>
        <w:numPr>
          <w:ilvl w:val="0"/>
          <w:numId w:val="1"/>
        </w:numPr>
        <w:pBdr>
          <w:top w:val="nil"/>
          <w:left w:val="nil"/>
          <w:bottom w:val="nil"/>
          <w:right w:val="nil"/>
          <w:between w:val="nil"/>
        </w:pBdr>
      </w:pPr>
      <w:r>
        <w:rPr>
          <w:color w:val="000000"/>
        </w:rPr>
        <w:t>Tốc độ tải trang: Tối ưu hóa tốc độ phản hồi của trang web, giảm thiểu độ trễ khi người dùng thao tác.</w:t>
      </w:r>
    </w:p>
    <w:p w14:paraId="07BFFDEA" w14:textId="77777777" w:rsidR="00744901" w:rsidRDefault="00254ED8">
      <w:pPr>
        <w:numPr>
          <w:ilvl w:val="0"/>
          <w:numId w:val="1"/>
        </w:numPr>
        <w:pBdr>
          <w:top w:val="nil"/>
          <w:left w:val="nil"/>
          <w:bottom w:val="nil"/>
          <w:right w:val="nil"/>
          <w:between w:val="nil"/>
        </w:pBdr>
      </w:pPr>
      <w:r>
        <w:rPr>
          <w:color w:val="000000"/>
        </w:rPr>
        <w:t>Độ ổn định vận hành: Hệ thống hoạt động mượt mà, đảm bảo không xảy ra tình trạng treo hoặc lỗi thường xuyên trong quá trình sử dụng.</w:t>
      </w:r>
    </w:p>
    <w:p w14:paraId="6B7CB679" w14:textId="77777777" w:rsidR="00744901" w:rsidRDefault="00254ED8">
      <w:pPr>
        <w:numPr>
          <w:ilvl w:val="0"/>
          <w:numId w:val="1"/>
        </w:numPr>
        <w:pBdr>
          <w:top w:val="nil"/>
          <w:left w:val="nil"/>
          <w:bottom w:val="nil"/>
          <w:right w:val="nil"/>
          <w:between w:val="nil"/>
        </w:pBdr>
      </w:pPr>
      <w:r>
        <w:rPr>
          <w:color w:val="000000"/>
        </w:rPr>
        <w:t>Khả năng chịu tải: Hệ thống có khả năng phục vụ và xử lý đồng thời lượng lớn người dùng truy cập cùng lúc mà không bị tắc nghẽn.</w:t>
      </w:r>
    </w:p>
    <w:p w14:paraId="3024D719" w14:textId="77777777" w:rsidR="00744901" w:rsidRDefault="00254ED8" w:rsidP="00DB5917">
      <w:pPr>
        <w:pStyle w:val="Heading2"/>
      </w:pPr>
      <w:bookmarkStart w:id="54" w:name="_Toc217198636"/>
      <w:r>
        <w:t>Use case</w:t>
      </w:r>
      <w:bookmarkEnd w:id="54"/>
    </w:p>
    <w:p w14:paraId="105C9CFF" w14:textId="066FCFD6" w:rsidR="00744901" w:rsidRDefault="00254ED8">
      <w:pPr>
        <w:pStyle w:val="Heading3"/>
      </w:pPr>
      <w:bookmarkStart w:id="55" w:name="_Toc217198637"/>
      <w:r>
        <w:t>Biểu đồ use case</w:t>
      </w:r>
      <w:bookmarkEnd w:id="55"/>
      <w:r>
        <w:t xml:space="preserve"> </w:t>
      </w:r>
    </w:p>
    <w:p w14:paraId="4BFF9DFB" w14:textId="77777777" w:rsidR="00744901" w:rsidRDefault="00254ED8">
      <w:pPr>
        <w:pBdr>
          <w:top w:val="nil"/>
          <w:left w:val="nil"/>
          <w:bottom w:val="nil"/>
          <w:right w:val="nil"/>
          <w:between w:val="nil"/>
        </w:pBdr>
        <w:tabs>
          <w:tab w:val="left" w:pos="284"/>
        </w:tabs>
        <w:spacing w:after="0"/>
        <w:ind w:left="142" w:hanging="142"/>
        <w:rPr>
          <w:color w:val="000000"/>
        </w:rPr>
      </w:pPr>
      <w:bookmarkStart w:id="56" w:name="_qnuysm9pxls9" w:colFirst="0" w:colLast="0"/>
      <w:bookmarkEnd w:id="56"/>
      <w:r>
        <w:rPr>
          <w:color w:val="000000"/>
        </w:rPr>
        <w:t>Hệ thống có 2 tác nhân:</w:t>
      </w:r>
    </w:p>
    <w:p w14:paraId="285C7AA1" w14:textId="77777777" w:rsidR="00744901" w:rsidRDefault="00254ED8">
      <w:pPr>
        <w:numPr>
          <w:ilvl w:val="0"/>
          <w:numId w:val="8"/>
        </w:numPr>
        <w:pBdr>
          <w:top w:val="nil"/>
          <w:left w:val="nil"/>
          <w:bottom w:val="nil"/>
          <w:right w:val="nil"/>
          <w:between w:val="nil"/>
        </w:pBdr>
        <w:tabs>
          <w:tab w:val="left" w:pos="284"/>
        </w:tabs>
        <w:spacing w:before="0" w:after="0"/>
        <w:rPr>
          <w:b/>
          <w:bCs/>
          <w:i/>
          <w:iCs/>
          <w:color w:val="000000"/>
        </w:rPr>
      </w:pPr>
      <w:r>
        <w:rPr>
          <w:color w:val="000000"/>
        </w:rPr>
        <w:t>Nhân viên: Là nhân viên của một công ty sử dụng hệ thống.</w:t>
      </w:r>
    </w:p>
    <w:p w14:paraId="7ED94129" w14:textId="77777777" w:rsidR="00744901" w:rsidRDefault="00254ED8">
      <w:pPr>
        <w:numPr>
          <w:ilvl w:val="0"/>
          <w:numId w:val="8"/>
        </w:numPr>
        <w:pBdr>
          <w:top w:val="nil"/>
          <w:left w:val="nil"/>
          <w:bottom w:val="nil"/>
          <w:right w:val="nil"/>
          <w:between w:val="nil"/>
        </w:pBdr>
        <w:tabs>
          <w:tab w:val="left" w:pos="284"/>
        </w:tabs>
        <w:spacing w:before="0" w:after="0"/>
        <w:rPr>
          <w:color w:val="000000"/>
        </w:rPr>
      </w:pPr>
      <w:r>
        <w:rPr>
          <w:color w:val="000000"/>
        </w:rPr>
        <w:t>Quản lý: Là quản lý hoặc chủ công ty.</w:t>
      </w:r>
    </w:p>
    <w:p w14:paraId="6FA5B774" w14:textId="77777777" w:rsidR="00744901" w:rsidRDefault="00254ED8">
      <w:pPr>
        <w:pBdr>
          <w:top w:val="nil"/>
          <w:left w:val="nil"/>
          <w:bottom w:val="nil"/>
          <w:right w:val="nil"/>
          <w:between w:val="nil"/>
        </w:pBdr>
        <w:spacing w:after="0" w:line="264" w:lineRule="auto"/>
        <w:rPr>
          <w:color w:val="000000"/>
        </w:rPr>
      </w:pPr>
      <w:r>
        <w:rPr>
          <w:color w:val="000000"/>
        </w:rPr>
        <w:t>Lược đồ UseCase của tác nhân là nhân viên</w:t>
      </w:r>
    </w:p>
    <w:p w14:paraId="449D5B0F" w14:textId="77777777" w:rsidR="00744901" w:rsidRDefault="00254ED8">
      <w:pPr>
        <w:jc w:val="center"/>
      </w:pPr>
      <w:r>
        <w:rPr>
          <w:noProof/>
        </w:rPr>
        <w:drawing>
          <wp:inline distT="0" distB="0" distL="0" distR="0" wp14:anchorId="3C8D8BA4" wp14:editId="554C9D99">
            <wp:extent cx="5375563" cy="4904509"/>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389311" cy="4917052"/>
                    </a:xfrm>
                    <a:prstGeom prst="rect">
                      <a:avLst/>
                    </a:prstGeom>
                    <a:ln/>
                  </pic:spPr>
                </pic:pic>
              </a:graphicData>
            </a:graphic>
          </wp:inline>
        </w:drawing>
      </w:r>
    </w:p>
    <w:p w14:paraId="63BB17CE" w14:textId="79F7E3EC" w:rsidR="00E77479" w:rsidRDefault="0067104F" w:rsidP="0067104F">
      <w:pPr>
        <w:pStyle w:val="Caption"/>
        <w:rPr>
          <w:color w:val="000000"/>
        </w:rPr>
      </w:pPr>
      <w:bookmarkStart w:id="57" w:name="_j31t65lfqjb" w:colFirst="0" w:colLast="0"/>
      <w:bookmarkStart w:id="58" w:name="_Toc217198708"/>
      <w:bookmarkEnd w:id="57"/>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4</w:t>
      </w:r>
      <w:r w:rsidR="00415889">
        <w:rPr>
          <w:noProof/>
        </w:rPr>
        <w:fldChar w:fldCharType="end"/>
      </w:r>
      <w:r>
        <w:t xml:space="preserve">. </w:t>
      </w:r>
      <w:r w:rsidR="00254ED8">
        <w:rPr>
          <w:color w:val="000000"/>
        </w:rPr>
        <w:t>Biểu đồ usecase của nhân viên</w:t>
      </w:r>
      <w:bookmarkEnd w:id="58"/>
    </w:p>
    <w:p w14:paraId="3E54D65E" w14:textId="77777777" w:rsidR="00E77479" w:rsidRDefault="00E77479">
      <w:pPr>
        <w:rPr>
          <w:i/>
          <w:iCs/>
          <w:color w:val="000000"/>
          <w:szCs w:val="18"/>
        </w:rPr>
      </w:pPr>
      <w:r>
        <w:rPr>
          <w:color w:val="000000"/>
        </w:rPr>
        <w:br w:type="page"/>
      </w:r>
    </w:p>
    <w:p w14:paraId="1B8D2403" w14:textId="77777777" w:rsidR="00744901" w:rsidRDefault="00254ED8">
      <w:r>
        <w:rPr>
          <w:rFonts w:ascii="Caudex" w:eastAsia="Caudex" w:hAnsi="Caudex" w:cs="Caudex"/>
        </w:rPr>
        <w:t>−</w:t>
      </w:r>
      <w:r>
        <w:rPr>
          <w:rFonts w:ascii="Caudex" w:eastAsia="Caudex" w:hAnsi="Caudex" w:cs="Caudex"/>
        </w:rPr>
        <w:tab/>
        <w:t>Usecase ca sử dụng của quản lý.</w:t>
      </w:r>
    </w:p>
    <w:p w14:paraId="10AB4954" w14:textId="77777777" w:rsidR="00744901" w:rsidRDefault="00254ED8">
      <w:pPr>
        <w:keepNext/>
        <w:jc w:val="center"/>
      </w:pPr>
      <w:r>
        <w:rPr>
          <w:noProof/>
        </w:rPr>
        <w:drawing>
          <wp:inline distT="0" distB="0" distL="0" distR="0" wp14:anchorId="470346C4" wp14:editId="63BEA28B">
            <wp:extent cx="6115050" cy="543814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6115050" cy="5438140"/>
                    </a:xfrm>
                    <a:prstGeom prst="rect">
                      <a:avLst/>
                    </a:prstGeom>
                    <a:ln/>
                  </pic:spPr>
                </pic:pic>
              </a:graphicData>
            </a:graphic>
          </wp:inline>
        </w:drawing>
      </w:r>
    </w:p>
    <w:p w14:paraId="1628E4E0" w14:textId="1C1C131E" w:rsidR="0067104F" w:rsidRDefault="0067104F" w:rsidP="0067104F">
      <w:pPr>
        <w:pStyle w:val="Caption"/>
        <w:rPr>
          <w:color w:val="000000"/>
        </w:rPr>
      </w:pPr>
      <w:bookmarkStart w:id="59" w:name="_g06uiycibiet" w:colFirst="0" w:colLast="0"/>
      <w:bookmarkStart w:id="60" w:name="_Toc217198709"/>
      <w:bookmarkEnd w:id="59"/>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5</w:t>
      </w:r>
      <w:r w:rsidR="00415889">
        <w:rPr>
          <w:noProof/>
        </w:rPr>
        <w:fldChar w:fldCharType="end"/>
      </w:r>
      <w:r w:rsidR="00254ED8">
        <w:rPr>
          <w:color w:val="000000"/>
        </w:rPr>
        <w:t>. Biểu đồ usecase của quản lý</w:t>
      </w:r>
      <w:bookmarkEnd w:id="60"/>
    </w:p>
    <w:p w14:paraId="12658658" w14:textId="77777777" w:rsidR="0067104F" w:rsidRDefault="0067104F">
      <w:pPr>
        <w:rPr>
          <w:i/>
          <w:iCs/>
          <w:color w:val="000000"/>
          <w:szCs w:val="18"/>
        </w:rPr>
      </w:pPr>
      <w:r>
        <w:rPr>
          <w:color w:val="000000"/>
        </w:rPr>
        <w:br w:type="page"/>
      </w:r>
    </w:p>
    <w:p w14:paraId="39E1122F" w14:textId="77777777" w:rsidR="00744901" w:rsidRDefault="00254ED8">
      <w:r>
        <w:t>-</w:t>
      </w:r>
      <w:r>
        <w:tab/>
        <w:t xml:space="preserve">Sơ đồ ca sử dụng đăng ký tài khoản được mô tả </w:t>
      </w:r>
    </w:p>
    <w:p w14:paraId="6D1531C4" w14:textId="77777777" w:rsidR="00744901" w:rsidRDefault="00254ED8">
      <w:pPr>
        <w:keepNext/>
        <w:jc w:val="center"/>
      </w:pPr>
      <w:r>
        <w:rPr>
          <w:noProof/>
        </w:rPr>
        <w:drawing>
          <wp:inline distT="0" distB="0" distL="0" distR="0" wp14:anchorId="236EAA6E" wp14:editId="678D0212">
            <wp:extent cx="5010849" cy="2810267"/>
            <wp:effectExtent l="0" t="0" r="0" b="0"/>
            <wp:docPr id="37" name="image34.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diagram of a diagram&#10;&#10;AI-generated content may be incorrect."/>
                    <pic:cNvPicPr preferRelativeResize="0"/>
                  </pic:nvPicPr>
                  <pic:blipFill>
                    <a:blip r:embed="rId17"/>
                    <a:srcRect/>
                    <a:stretch>
                      <a:fillRect/>
                    </a:stretch>
                  </pic:blipFill>
                  <pic:spPr>
                    <a:xfrm>
                      <a:off x="0" y="0"/>
                      <a:ext cx="5010849" cy="2810267"/>
                    </a:xfrm>
                    <a:prstGeom prst="rect">
                      <a:avLst/>
                    </a:prstGeom>
                    <a:ln/>
                  </pic:spPr>
                </pic:pic>
              </a:graphicData>
            </a:graphic>
          </wp:inline>
        </w:drawing>
      </w:r>
    </w:p>
    <w:p w14:paraId="612325CF" w14:textId="6D0A633C" w:rsidR="00744901" w:rsidRDefault="0067104F" w:rsidP="0067104F">
      <w:pPr>
        <w:pStyle w:val="Caption"/>
        <w:rPr>
          <w:i w:val="0"/>
          <w:iCs w:val="0"/>
          <w:color w:val="000000"/>
        </w:rPr>
      </w:pPr>
      <w:bookmarkStart w:id="61" w:name="_uzzvbffzyv5b" w:colFirst="0" w:colLast="0"/>
      <w:bookmarkStart w:id="62" w:name="_Toc217198710"/>
      <w:bookmarkEnd w:id="61"/>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6</w:t>
      </w:r>
      <w:r w:rsidR="00415889">
        <w:rPr>
          <w:noProof/>
        </w:rPr>
        <w:fldChar w:fldCharType="end"/>
      </w:r>
      <w:r w:rsidR="00254ED8">
        <w:rPr>
          <w:color w:val="000000"/>
        </w:rPr>
        <w:t>. Biểu đồ usecase đăng ký công ty</w:t>
      </w:r>
      <w:bookmarkEnd w:id="62"/>
    </w:p>
    <w:p w14:paraId="1C6E6EE9" w14:textId="77777777" w:rsidR="00744901" w:rsidRDefault="00254ED8">
      <w:pPr>
        <w:keepNext/>
        <w:ind w:left="-142"/>
        <w:jc w:val="center"/>
      </w:pPr>
      <w:r>
        <w:rPr>
          <w:noProof/>
        </w:rPr>
        <w:drawing>
          <wp:inline distT="0" distB="0" distL="0" distR="0" wp14:anchorId="27954AA7" wp14:editId="255DA18A">
            <wp:extent cx="4799428" cy="3665349"/>
            <wp:effectExtent l="0" t="0" r="0" b="0"/>
            <wp:docPr id="41" name="image4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3.png" descr="A diagram of a diagram&#10;&#10;AI-generated content may be incorrect."/>
                    <pic:cNvPicPr preferRelativeResize="0"/>
                  </pic:nvPicPr>
                  <pic:blipFill>
                    <a:blip r:embed="rId18"/>
                    <a:srcRect/>
                    <a:stretch>
                      <a:fillRect/>
                    </a:stretch>
                  </pic:blipFill>
                  <pic:spPr>
                    <a:xfrm>
                      <a:off x="0" y="0"/>
                      <a:ext cx="4799428" cy="3665349"/>
                    </a:xfrm>
                    <a:prstGeom prst="rect">
                      <a:avLst/>
                    </a:prstGeom>
                    <a:ln/>
                  </pic:spPr>
                </pic:pic>
              </a:graphicData>
            </a:graphic>
          </wp:inline>
        </w:drawing>
      </w:r>
    </w:p>
    <w:p w14:paraId="53A1AC06" w14:textId="78BB890D" w:rsidR="00744901" w:rsidRDefault="0067104F" w:rsidP="0067104F">
      <w:pPr>
        <w:pStyle w:val="Caption"/>
        <w:rPr>
          <w:i w:val="0"/>
          <w:iCs w:val="0"/>
          <w:color w:val="000000"/>
        </w:rPr>
      </w:pPr>
      <w:bookmarkStart w:id="63" w:name="_xlravf13dstz" w:colFirst="0" w:colLast="0"/>
      <w:bookmarkStart w:id="64" w:name="_Toc217198711"/>
      <w:bookmarkEnd w:id="63"/>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7</w:t>
      </w:r>
      <w:r w:rsidR="00415889">
        <w:rPr>
          <w:noProof/>
        </w:rPr>
        <w:fldChar w:fldCharType="end"/>
      </w:r>
      <w:r w:rsidR="00254ED8">
        <w:rPr>
          <w:color w:val="000000"/>
        </w:rPr>
        <w:t>. Biểu đồ usecase quản lý tài khoản</w:t>
      </w:r>
      <w:bookmarkEnd w:id="64"/>
    </w:p>
    <w:p w14:paraId="7C5131AD" w14:textId="77777777" w:rsidR="00744901" w:rsidRDefault="00254ED8">
      <w:r>
        <w:rPr>
          <w:noProof/>
        </w:rPr>
        <w:drawing>
          <wp:inline distT="0" distB="0" distL="0" distR="0" wp14:anchorId="140AFFCE" wp14:editId="05043F0E">
            <wp:extent cx="5020376" cy="3191320"/>
            <wp:effectExtent l="0" t="0" r="0" b="0"/>
            <wp:docPr id="39" name="image36.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6.png" descr="A diagram of a process&#10;&#10;AI-generated content may be incorrect."/>
                    <pic:cNvPicPr preferRelativeResize="0"/>
                  </pic:nvPicPr>
                  <pic:blipFill>
                    <a:blip r:embed="rId19"/>
                    <a:srcRect/>
                    <a:stretch>
                      <a:fillRect/>
                    </a:stretch>
                  </pic:blipFill>
                  <pic:spPr>
                    <a:xfrm>
                      <a:off x="0" y="0"/>
                      <a:ext cx="5020376" cy="3191320"/>
                    </a:xfrm>
                    <a:prstGeom prst="rect">
                      <a:avLst/>
                    </a:prstGeom>
                    <a:ln/>
                  </pic:spPr>
                </pic:pic>
              </a:graphicData>
            </a:graphic>
          </wp:inline>
        </w:drawing>
      </w:r>
    </w:p>
    <w:p w14:paraId="51EBAF56" w14:textId="67D6AEB5" w:rsidR="00744901" w:rsidRDefault="0067104F" w:rsidP="0067104F">
      <w:pPr>
        <w:pStyle w:val="Caption"/>
        <w:rPr>
          <w:i w:val="0"/>
          <w:iCs w:val="0"/>
          <w:color w:val="000000"/>
        </w:rPr>
      </w:pPr>
      <w:bookmarkStart w:id="65" w:name="_Toc217198712"/>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8</w:t>
      </w:r>
      <w:r w:rsidR="00415889">
        <w:rPr>
          <w:noProof/>
        </w:rPr>
        <w:fldChar w:fldCharType="end"/>
      </w:r>
      <w:r w:rsidR="00254ED8">
        <w:rPr>
          <w:color w:val="000000"/>
        </w:rPr>
        <w:t>. Biểu đồ usecase sử dụng chấm công</w:t>
      </w:r>
      <w:bookmarkEnd w:id="65"/>
    </w:p>
    <w:p w14:paraId="59B248E3" w14:textId="77777777" w:rsidR="00744901" w:rsidRDefault="00254ED8">
      <w:r>
        <w:rPr>
          <w:noProof/>
        </w:rPr>
        <w:drawing>
          <wp:inline distT="0" distB="0" distL="0" distR="0" wp14:anchorId="0EF3BEED" wp14:editId="37F03E79">
            <wp:extent cx="5041900" cy="318262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041900" cy="3182620"/>
                    </a:xfrm>
                    <a:prstGeom prst="rect">
                      <a:avLst/>
                    </a:prstGeom>
                    <a:ln/>
                  </pic:spPr>
                </pic:pic>
              </a:graphicData>
            </a:graphic>
          </wp:inline>
        </w:drawing>
      </w:r>
    </w:p>
    <w:p w14:paraId="27A313B8" w14:textId="3D85BBBD" w:rsidR="00744901" w:rsidRDefault="0067104F" w:rsidP="0067104F">
      <w:pPr>
        <w:pStyle w:val="Caption"/>
        <w:rPr>
          <w:i w:val="0"/>
          <w:iCs w:val="0"/>
          <w:color w:val="000000"/>
        </w:rPr>
      </w:pPr>
      <w:bookmarkStart w:id="66" w:name="_Toc217198713"/>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9</w:t>
      </w:r>
      <w:r w:rsidR="00415889">
        <w:rPr>
          <w:noProof/>
        </w:rPr>
        <w:fldChar w:fldCharType="end"/>
      </w:r>
      <w:r w:rsidR="00254ED8">
        <w:rPr>
          <w:color w:val="000000"/>
        </w:rPr>
        <w:t>. Biểu đồ usecase sử dụng tạo yêu cầu của nhân viên</w:t>
      </w:r>
      <w:bookmarkEnd w:id="66"/>
    </w:p>
    <w:p w14:paraId="363838DC" w14:textId="77777777" w:rsidR="00744901" w:rsidRDefault="00254ED8">
      <w:r>
        <w:rPr>
          <w:noProof/>
        </w:rPr>
        <w:drawing>
          <wp:inline distT="0" distB="0" distL="0" distR="0" wp14:anchorId="16998086" wp14:editId="19E462FB">
            <wp:extent cx="5940425" cy="5155526"/>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940425" cy="5155526"/>
                    </a:xfrm>
                    <a:prstGeom prst="rect">
                      <a:avLst/>
                    </a:prstGeom>
                    <a:ln/>
                  </pic:spPr>
                </pic:pic>
              </a:graphicData>
            </a:graphic>
          </wp:inline>
        </w:drawing>
      </w:r>
    </w:p>
    <w:p w14:paraId="25EA208C" w14:textId="2A5BE992" w:rsidR="00744901" w:rsidRDefault="0067104F" w:rsidP="0067104F">
      <w:pPr>
        <w:pStyle w:val="Caption"/>
        <w:rPr>
          <w:b/>
          <w:bCs/>
          <w:i w:val="0"/>
          <w:iCs w:val="0"/>
          <w:color w:val="000000"/>
        </w:rPr>
      </w:pPr>
      <w:bookmarkStart w:id="67" w:name="_Toc217198714"/>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10</w:t>
      </w:r>
      <w:r w:rsidR="00415889">
        <w:rPr>
          <w:noProof/>
        </w:rPr>
        <w:fldChar w:fldCharType="end"/>
      </w:r>
      <w:r w:rsidR="00254ED8" w:rsidRPr="0067104F">
        <w:rPr>
          <w:bCs/>
          <w:color w:val="000000"/>
        </w:rPr>
        <w:t>. Biểu đồ usecase sử dụng của quản lý</w:t>
      </w:r>
      <w:bookmarkEnd w:id="67"/>
    </w:p>
    <w:p w14:paraId="21EF5F6C" w14:textId="77777777" w:rsidR="00744901" w:rsidRDefault="00254ED8">
      <w:r>
        <w:rPr>
          <w:noProof/>
        </w:rPr>
        <w:drawing>
          <wp:inline distT="0" distB="0" distL="0" distR="0" wp14:anchorId="69B609E7" wp14:editId="07A6D124">
            <wp:extent cx="5077534" cy="3982006"/>
            <wp:effectExtent l="0" t="0" r="0" b="0"/>
            <wp:docPr id="43" name="image4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2.png" descr="A diagram of a diagram&#10;&#10;AI-generated content may be incorrect."/>
                    <pic:cNvPicPr preferRelativeResize="0"/>
                  </pic:nvPicPr>
                  <pic:blipFill>
                    <a:blip r:embed="rId22"/>
                    <a:srcRect/>
                    <a:stretch>
                      <a:fillRect/>
                    </a:stretch>
                  </pic:blipFill>
                  <pic:spPr>
                    <a:xfrm>
                      <a:off x="0" y="0"/>
                      <a:ext cx="5077534" cy="3982006"/>
                    </a:xfrm>
                    <a:prstGeom prst="rect">
                      <a:avLst/>
                    </a:prstGeom>
                    <a:ln/>
                  </pic:spPr>
                </pic:pic>
              </a:graphicData>
            </a:graphic>
          </wp:inline>
        </w:drawing>
      </w:r>
    </w:p>
    <w:p w14:paraId="772C6D6D" w14:textId="1AEBFCE4" w:rsidR="00744901" w:rsidRDefault="00254ED8" w:rsidP="00254ED8">
      <w:pPr>
        <w:pStyle w:val="Caption"/>
        <w:rPr>
          <w:i w:val="0"/>
          <w:iCs w:val="0"/>
          <w:color w:val="000000"/>
        </w:rPr>
      </w:pPr>
      <w:bookmarkStart w:id="68" w:name="_Toc217198715"/>
      <w:r>
        <w:t xml:space="preserve">Hình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11</w:t>
      </w:r>
      <w:r w:rsidR="00415889">
        <w:rPr>
          <w:noProof/>
        </w:rPr>
        <w:fldChar w:fldCharType="end"/>
      </w:r>
      <w:r>
        <w:rPr>
          <w:color w:val="000000"/>
        </w:rPr>
        <w:t>. Biểu đồ usecase sử dụng quản lý của quản manager</w:t>
      </w:r>
      <w:bookmarkEnd w:id="68"/>
    </w:p>
    <w:p w14:paraId="7DE66195" w14:textId="0A84F72C" w:rsidR="00744901" w:rsidRDefault="00254ED8">
      <w:pPr>
        <w:pStyle w:val="Heading3"/>
      </w:pPr>
      <w:bookmarkStart w:id="69" w:name="_Toc217198638"/>
      <w:r>
        <w:t>Tác nhân hệ thống</w:t>
      </w:r>
      <w:bookmarkEnd w:id="69"/>
    </w:p>
    <w:p w14:paraId="5528E363" w14:textId="624CCA46" w:rsidR="00C21E84" w:rsidRDefault="00C21E84" w:rsidP="00C21E84">
      <w:pPr>
        <w:pStyle w:val="Caption"/>
        <w:rPr>
          <w:i w:val="0"/>
          <w:iCs w:val="0"/>
          <w:color w:val="000000"/>
        </w:rPr>
      </w:pPr>
      <w:bookmarkStart w:id="70" w:name="_Toc217198745"/>
      <w:r>
        <w:t xml:space="preserve">Bảng </w:t>
      </w:r>
      <w:r w:rsidR="00415889">
        <w:fldChar w:fldCharType="begin"/>
      </w:r>
      <w:r w:rsidR="00415889">
        <w:instrText xml:space="preserve"> STYLEREF 1 \s </w:instrText>
      </w:r>
      <w:r w:rsidR="00415889">
        <w:fldChar w:fldCharType="separate"/>
      </w:r>
      <w:r w:rsidR="00156745">
        <w:rPr>
          <w:noProof/>
        </w:rPr>
        <w:t>2</w:t>
      </w:r>
      <w:r w:rsidR="00415889">
        <w:rPr>
          <w:noProof/>
        </w:rPr>
        <w:fldChar w:fldCharType="end"/>
      </w:r>
      <w:r w:rsidR="00190F7A">
        <w:t>.</w:t>
      </w:r>
      <w:r w:rsidR="00415889">
        <w:fldChar w:fldCharType="begin"/>
      </w:r>
      <w:r w:rsidR="00415889">
        <w:instrText xml:space="preserve"> SEQ Bảng \* ARABIC \s 1 </w:instrText>
      </w:r>
      <w:r w:rsidR="00415889">
        <w:fldChar w:fldCharType="separate"/>
      </w:r>
      <w:r w:rsidR="00156745">
        <w:rPr>
          <w:noProof/>
        </w:rPr>
        <w:t>1</w:t>
      </w:r>
      <w:r w:rsidR="00415889">
        <w:rPr>
          <w:noProof/>
        </w:rPr>
        <w:fldChar w:fldCharType="end"/>
      </w:r>
      <w:r>
        <w:t xml:space="preserve">. </w:t>
      </w:r>
      <w:r w:rsidRPr="00C21E84">
        <w:rPr>
          <w:iCs w:val="0"/>
          <w:color w:val="000000"/>
        </w:rPr>
        <w:t>Bảng tác nhân hệ thống</w:t>
      </w:r>
      <w:bookmarkEnd w:id="70"/>
    </w:p>
    <w:tbl>
      <w:tblPr>
        <w:tblStyle w:val="a5"/>
        <w:tblW w:w="93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5"/>
        <w:gridCol w:w="1620"/>
        <w:gridCol w:w="6750"/>
      </w:tblGrid>
      <w:tr w:rsidR="00744901" w14:paraId="3EE7B865" w14:textId="77777777">
        <w:trPr>
          <w:trHeight w:val="300"/>
        </w:trPr>
        <w:tc>
          <w:tcPr>
            <w:tcW w:w="985" w:type="dxa"/>
            <w:shd w:val="clear" w:color="auto" w:fill="B4C6E7"/>
          </w:tcPr>
          <w:p w14:paraId="0A3A8CFD" w14:textId="77777777" w:rsidR="00744901" w:rsidRDefault="00254ED8">
            <w:pPr>
              <w:jc w:val="center"/>
            </w:pPr>
            <w:r>
              <w:rPr>
                <w:b/>
                <w:bCs/>
              </w:rPr>
              <w:t>Mã</w:t>
            </w:r>
          </w:p>
        </w:tc>
        <w:tc>
          <w:tcPr>
            <w:tcW w:w="1620" w:type="dxa"/>
            <w:shd w:val="clear" w:color="auto" w:fill="B4C6E7"/>
          </w:tcPr>
          <w:p w14:paraId="033F8321" w14:textId="77777777" w:rsidR="00744901" w:rsidRDefault="00254ED8">
            <w:pPr>
              <w:jc w:val="center"/>
              <w:rPr>
                <w:b/>
                <w:bCs/>
              </w:rPr>
            </w:pPr>
            <w:r>
              <w:rPr>
                <w:b/>
                <w:bCs/>
              </w:rPr>
              <w:t>Tác nhân</w:t>
            </w:r>
          </w:p>
        </w:tc>
        <w:tc>
          <w:tcPr>
            <w:tcW w:w="6750" w:type="dxa"/>
            <w:shd w:val="clear" w:color="auto" w:fill="B4C6E7"/>
          </w:tcPr>
          <w:p w14:paraId="36964BD3" w14:textId="77777777" w:rsidR="00744901" w:rsidRDefault="00254ED8">
            <w:pPr>
              <w:jc w:val="center"/>
              <w:rPr>
                <w:b/>
                <w:bCs/>
              </w:rPr>
            </w:pPr>
            <w:r>
              <w:rPr>
                <w:b/>
                <w:bCs/>
              </w:rPr>
              <w:t>Mô tả</w:t>
            </w:r>
          </w:p>
        </w:tc>
      </w:tr>
      <w:tr w:rsidR="00744901" w14:paraId="7923153D" w14:textId="77777777">
        <w:trPr>
          <w:trHeight w:val="300"/>
        </w:trPr>
        <w:tc>
          <w:tcPr>
            <w:tcW w:w="985" w:type="dxa"/>
          </w:tcPr>
          <w:p w14:paraId="5A99C3E5" w14:textId="77777777" w:rsidR="00744901" w:rsidRDefault="00254ED8">
            <w:pPr>
              <w:jc w:val="center"/>
            </w:pPr>
            <w:r>
              <w:t>1</w:t>
            </w:r>
          </w:p>
        </w:tc>
        <w:tc>
          <w:tcPr>
            <w:tcW w:w="1620" w:type="dxa"/>
          </w:tcPr>
          <w:p w14:paraId="57FD13CA" w14:textId="77777777" w:rsidR="00744901" w:rsidRDefault="00254ED8">
            <w:pPr>
              <w:jc w:val="center"/>
            </w:pPr>
            <w:r>
              <w:t>Nhân viên</w:t>
            </w:r>
          </w:p>
        </w:tc>
        <w:tc>
          <w:tcPr>
            <w:tcW w:w="6750" w:type="dxa"/>
          </w:tcPr>
          <w:p w14:paraId="22ECFFEE" w14:textId="77777777" w:rsidR="00744901" w:rsidRDefault="00254ED8">
            <w:r>
              <w:t>Là người dùng làm việc tại công ty. Nhân viên có quyền đăng nhập vào hệ thống để thực hiện chấm công, xem lịch sử làm việc, gửi yêu cầu nghỉ phép và làm thêm giờ. Tài khoản nhân viên được đăng ký dựa trên mã code hoặc QR của công ty cung cấp.</w:t>
            </w:r>
          </w:p>
        </w:tc>
      </w:tr>
      <w:tr w:rsidR="00744901" w14:paraId="23D30987" w14:textId="77777777">
        <w:trPr>
          <w:trHeight w:val="300"/>
        </w:trPr>
        <w:tc>
          <w:tcPr>
            <w:tcW w:w="985" w:type="dxa"/>
          </w:tcPr>
          <w:p w14:paraId="51F2C5D0" w14:textId="77777777" w:rsidR="00744901" w:rsidRDefault="00254ED8">
            <w:pPr>
              <w:jc w:val="center"/>
            </w:pPr>
            <w:r>
              <w:t>2</w:t>
            </w:r>
          </w:p>
        </w:tc>
        <w:tc>
          <w:tcPr>
            <w:tcW w:w="1620" w:type="dxa"/>
          </w:tcPr>
          <w:p w14:paraId="699B91C1" w14:textId="77777777" w:rsidR="00744901" w:rsidRDefault="00254ED8">
            <w:pPr>
              <w:jc w:val="center"/>
            </w:pPr>
            <w:r>
              <w:t>Quản lý</w:t>
            </w:r>
          </w:p>
        </w:tc>
        <w:tc>
          <w:tcPr>
            <w:tcW w:w="6750" w:type="dxa"/>
          </w:tcPr>
          <w:p w14:paraId="1033871C" w14:textId="77777777" w:rsidR="00744901" w:rsidRDefault="00254ED8">
            <w:pPr>
              <w:spacing w:before="240" w:after="240"/>
            </w:pPr>
            <w:r>
              <w:t>Là người đứng đầu hoặc đại diện công ty. Quản lý có quyền đăng ký mở tài khoản công ty trên hệ thống, thực hiện quản lý danh sách nhân viên, thiết lập ca làm việc, duyệt các yêu cầu và xem báo cáo thống kê.</w:t>
            </w:r>
          </w:p>
        </w:tc>
      </w:tr>
    </w:tbl>
    <w:p w14:paraId="7F4960E8" w14:textId="2A0B0FD4" w:rsidR="00744901" w:rsidRDefault="00254ED8">
      <w:pPr>
        <w:pStyle w:val="Heading3"/>
      </w:pPr>
      <w:bookmarkStart w:id="71" w:name="_g1gyeyi4baws" w:colFirst="0" w:colLast="0"/>
      <w:bookmarkStart w:id="72" w:name="_Toc217198639"/>
      <w:bookmarkEnd w:id="71"/>
      <w:r>
        <w:t>Xác định và mô tả use case</w:t>
      </w:r>
      <w:bookmarkEnd w:id="72"/>
      <w:r>
        <w:rPr>
          <w:color w:val="FF0000"/>
        </w:rPr>
        <w:t xml:space="preserve"> </w:t>
      </w:r>
    </w:p>
    <w:p w14:paraId="3D17A23C" w14:textId="77777777" w:rsidR="00744901" w:rsidRDefault="00254ED8">
      <w:pPr>
        <w:numPr>
          <w:ilvl w:val="0"/>
          <w:numId w:val="1"/>
        </w:numPr>
        <w:pBdr>
          <w:top w:val="nil"/>
          <w:left w:val="nil"/>
          <w:bottom w:val="nil"/>
          <w:right w:val="nil"/>
          <w:between w:val="nil"/>
        </w:pBdr>
      </w:pPr>
      <w:r>
        <w:rPr>
          <w:b/>
          <w:bCs/>
          <w:color w:val="000000"/>
        </w:rPr>
        <w:t>UC1: Đăng ký tài khoản công ty:</w:t>
      </w:r>
      <w:r>
        <w:rPr>
          <w:color w:val="000000"/>
        </w:rPr>
        <w:t xml:space="preserve"> Quản lý thực hiện điền các thông tin để tạo mới một công ty trên hệ thống để bắt đầu quản lý.</w:t>
      </w:r>
    </w:p>
    <w:p w14:paraId="4EB7BEAC" w14:textId="77777777" w:rsidR="00744901" w:rsidRDefault="00254ED8">
      <w:pPr>
        <w:numPr>
          <w:ilvl w:val="0"/>
          <w:numId w:val="1"/>
        </w:numPr>
        <w:pBdr>
          <w:top w:val="nil"/>
          <w:left w:val="nil"/>
          <w:bottom w:val="nil"/>
          <w:right w:val="nil"/>
          <w:between w:val="nil"/>
        </w:pBdr>
        <w:rPr>
          <w:color w:val="000000"/>
          <w:sz w:val="24"/>
          <w:szCs w:val="24"/>
        </w:rPr>
      </w:pPr>
      <w:r>
        <w:rPr>
          <w:b/>
          <w:bCs/>
          <w:color w:val="000000"/>
        </w:rPr>
        <w:t>UC2: Đăng ký tài khoản nhân viên:</w:t>
      </w:r>
      <w:r>
        <w:rPr>
          <w:color w:val="000000"/>
        </w:rPr>
        <w:t xml:space="preserve"> Nhân viên sử dụng mã code hoặc quét mã QR do công ty cung cấp để tạo tài khoản thành viên trong công ty.</w:t>
      </w:r>
    </w:p>
    <w:p w14:paraId="7A1AB561" w14:textId="77777777" w:rsidR="00744901" w:rsidRDefault="00254ED8">
      <w:pPr>
        <w:numPr>
          <w:ilvl w:val="0"/>
          <w:numId w:val="1"/>
        </w:numPr>
        <w:pBdr>
          <w:top w:val="nil"/>
          <w:left w:val="nil"/>
          <w:bottom w:val="nil"/>
          <w:right w:val="nil"/>
          <w:between w:val="nil"/>
        </w:pBdr>
      </w:pPr>
      <w:r>
        <w:rPr>
          <w:b/>
          <w:bCs/>
          <w:color w:val="000000"/>
        </w:rPr>
        <w:t>UC3: Đăng nhập:</w:t>
      </w:r>
      <w:r>
        <w:rPr>
          <w:color w:val="000000"/>
        </w:rPr>
        <w:t xml:space="preserve"> Người dùng sử dụng email và mật khẩu đã đăng ký để đăng nhập vào hệ thống thực hiện các chức năng.</w:t>
      </w:r>
    </w:p>
    <w:p w14:paraId="6DAD55D4" w14:textId="77777777" w:rsidR="00744901" w:rsidRDefault="00254ED8">
      <w:pPr>
        <w:numPr>
          <w:ilvl w:val="0"/>
          <w:numId w:val="1"/>
        </w:numPr>
        <w:pBdr>
          <w:top w:val="nil"/>
          <w:left w:val="nil"/>
          <w:bottom w:val="nil"/>
          <w:right w:val="nil"/>
          <w:between w:val="nil"/>
        </w:pBdr>
      </w:pPr>
      <w:r>
        <w:rPr>
          <w:b/>
          <w:bCs/>
          <w:color w:val="000000"/>
        </w:rPr>
        <w:t>UC4: Đổi mật khẩu:</w:t>
      </w:r>
      <w:r>
        <w:rPr>
          <w:color w:val="000000"/>
        </w:rPr>
        <w:t xml:space="preserve"> Chức năng cho phép người dùng thay đổi mật khẩu hiện tại để bảo mật tài khoản.</w:t>
      </w:r>
    </w:p>
    <w:p w14:paraId="2DC28F24" w14:textId="77777777" w:rsidR="00744901" w:rsidRDefault="00254ED8">
      <w:pPr>
        <w:numPr>
          <w:ilvl w:val="0"/>
          <w:numId w:val="1"/>
        </w:numPr>
        <w:pBdr>
          <w:top w:val="nil"/>
          <w:left w:val="nil"/>
          <w:bottom w:val="nil"/>
          <w:right w:val="nil"/>
          <w:between w:val="nil"/>
        </w:pBdr>
      </w:pPr>
      <w:r>
        <w:rPr>
          <w:b/>
          <w:bCs/>
          <w:color w:val="000000"/>
        </w:rPr>
        <w:t>UC5: Cập nhật thông tin cá nhân:</w:t>
      </w:r>
      <w:r>
        <w:rPr>
          <w:color w:val="000000"/>
        </w:rPr>
        <w:t xml:space="preserve"> Chức năng cho phép người dùng chỉnh sửa, cập nhật các thông tin hồ sơ cơ bản.</w:t>
      </w:r>
    </w:p>
    <w:p w14:paraId="2B380147" w14:textId="77777777" w:rsidR="00207062" w:rsidRPr="00207062" w:rsidRDefault="00254ED8" w:rsidP="00207062">
      <w:pPr>
        <w:numPr>
          <w:ilvl w:val="0"/>
          <w:numId w:val="1"/>
        </w:numPr>
        <w:pBdr>
          <w:top w:val="nil"/>
          <w:left w:val="nil"/>
          <w:bottom w:val="nil"/>
          <w:right w:val="nil"/>
          <w:between w:val="nil"/>
        </w:pBdr>
      </w:pPr>
      <w:r>
        <w:rPr>
          <w:b/>
          <w:bCs/>
          <w:color w:val="000000"/>
        </w:rPr>
        <w:t>UC6: Đăng xuất:</w:t>
      </w:r>
      <w:r>
        <w:rPr>
          <w:color w:val="000000"/>
        </w:rPr>
        <w:t xml:space="preserve"> Chức năng cho phép người dùng thoát khỏi phiên làm việc hiện tại trên hệ thống.</w:t>
      </w:r>
    </w:p>
    <w:p w14:paraId="108DA1F2"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UC7: Xóa tài khoản:</w:t>
      </w:r>
      <w:r w:rsidRPr="00207062">
        <w:rPr>
          <w:color w:val="000000"/>
        </w:rPr>
        <w:t xml:space="preserve"> Người dùng có thể thực hiện yêu cầu xóa tài khoản của mình khỏi hệ thống.</w:t>
      </w:r>
    </w:p>
    <w:p w14:paraId="4A1D23A4"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 xml:space="preserve">UC8: </w:t>
      </w:r>
      <w:r w:rsidRPr="00207062">
        <w:rPr>
          <w:b/>
          <w:bCs/>
        </w:rPr>
        <w:t>Thực hiện check-in</w:t>
      </w:r>
      <w:r w:rsidRPr="00207062">
        <w:rPr>
          <w:b/>
          <w:bCs/>
          <w:color w:val="000000"/>
        </w:rPr>
        <w:t>:</w:t>
      </w:r>
      <w:r w:rsidRPr="00207062">
        <w:rPr>
          <w:color w:val="000000"/>
        </w:rPr>
        <w:t xml:space="preserve"> Nhân viên thực hiện </w:t>
      </w:r>
      <w:r>
        <w:t>chấm công</w:t>
      </w:r>
      <w:r w:rsidRPr="00207062">
        <w:rPr>
          <w:color w:val="000000"/>
        </w:rPr>
        <w:t xml:space="preserve"> có mặt thông qua Wifi hoặc Vị trí để hệ thống ghi nhận giờ vào làm.</w:t>
      </w:r>
    </w:p>
    <w:p w14:paraId="309BEE4F"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 xml:space="preserve">UC9: </w:t>
      </w:r>
      <w:r w:rsidRPr="00207062">
        <w:rPr>
          <w:b/>
          <w:bCs/>
        </w:rPr>
        <w:t>thực hiện check-out</w:t>
      </w:r>
      <w:r w:rsidRPr="00207062">
        <w:rPr>
          <w:b/>
          <w:bCs/>
          <w:color w:val="000000"/>
        </w:rPr>
        <w:t>:</w:t>
      </w:r>
      <w:r w:rsidRPr="00207062">
        <w:rPr>
          <w:color w:val="000000"/>
        </w:rPr>
        <w:t xml:space="preserve"> Nhân viên thực hiện xác nhận ra về để hệ thống ghi nhận giờ kết thúc ca làm việc.</w:t>
      </w:r>
    </w:p>
    <w:p w14:paraId="3B6CD21B"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UC10: Xem thống kê cá nhân:</w:t>
      </w:r>
      <w:r w:rsidRPr="00207062">
        <w:rPr>
          <w:color w:val="000000"/>
        </w:rPr>
        <w:t xml:space="preserve"> Nhân viên xem tổng hợp số ngày làm việc, số giờ làm, số lần đi muộn, về sớm trong tháng.</w:t>
      </w:r>
    </w:p>
    <w:p w14:paraId="0B0AFB28"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UC11: Xem lịch sử chấm công:</w:t>
      </w:r>
      <w:r w:rsidRPr="00207062">
        <w:rPr>
          <w:color w:val="000000"/>
        </w:rPr>
        <w:t xml:space="preserve"> Nhân viên xem lại chi tiết lịch sử </w:t>
      </w:r>
      <w:r>
        <w:t>chấm công</w:t>
      </w:r>
      <w:r w:rsidRPr="00207062">
        <w:rPr>
          <w:color w:val="000000"/>
        </w:rPr>
        <w:t xml:space="preserve"> ra/vào của các ngày làm việc trước đó.</w:t>
      </w:r>
    </w:p>
    <w:p w14:paraId="6BEFB55B"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UC12: Tạo yêu cầu nghỉ phép:</w:t>
      </w:r>
      <w:r w:rsidRPr="00207062">
        <w:rPr>
          <w:color w:val="000000"/>
        </w:rPr>
        <w:t xml:space="preserve"> Nhân viên gửi yêu cầu xin nghỉ phép kèm lý do và thời gian lên quản </w:t>
      </w:r>
      <w:r w:rsidR="00207062">
        <w:rPr>
          <w:color w:val="000000"/>
        </w:rPr>
        <w:t>lý</w:t>
      </w:r>
      <w:r w:rsidR="00207062">
        <w:rPr>
          <w:color w:val="000000"/>
          <w:lang w:val="vi-VN"/>
        </w:rPr>
        <w:t>.</w:t>
      </w:r>
    </w:p>
    <w:p w14:paraId="6F094212"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UC13: Tạo yêu cầu làm thêm giờ:</w:t>
      </w:r>
      <w:r w:rsidRPr="00207062">
        <w:rPr>
          <w:color w:val="000000"/>
        </w:rPr>
        <w:t xml:space="preserve"> Nhân viên gửi yêu cầu đăng ký làm thêm giờ (</w:t>
      </w:r>
      <w:r>
        <w:t>làm thêm giờ</w:t>
      </w:r>
      <w:r w:rsidRPr="00207062">
        <w:rPr>
          <w:color w:val="000000"/>
        </w:rPr>
        <w:t xml:space="preserve">) để quản lý phê </w:t>
      </w:r>
      <w:r w:rsidR="00207062">
        <w:rPr>
          <w:color w:val="000000"/>
        </w:rPr>
        <w:t>duyệt</w:t>
      </w:r>
      <w:r w:rsidR="00207062">
        <w:rPr>
          <w:color w:val="000000"/>
          <w:lang w:val="vi-VN"/>
        </w:rPr>
        <w:t>.</w:t>
      </w:r>
    </w:p>
    <w:p w14:paraId="14F2C000"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UC14: Xem trạng thái yêu cầu:</w:t>
      </w:r>
      <w:r w:rsidRPr="00207062">
        <w:rPr>
          <w:color w:val="000000"/>
        </w:rPr>
        <w:t xml:space="preserve"> Nhân viên theo dõi xem các đơn yêu cầu của mình đã được duyệt hay bị từ </w:t>
      </w:r>
      <w:r w:rsidR="00207062">
        <w:rPr>
          <w:color w:val="000000"/>
        </w:rPr>
        <w:t>chối</w:t>
      </w:r>
      <w:r w:rsidR="00207062">
        <w:rPr>
          <w:color w:val="000000"/>
          <w:lang w:val="vi-VN"/>
        </w:rPr>
        <w:t>.</w:t>
      </w:r>
    </w:p>
    <w:p w14:paraId="12A42D37"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UC15: Cài đặt cá nhân:</w:t>
      </w:r>
      <w:r w:rsidRPr="00207062">
        <w:rPr>
          <w:color w:val="000000"/>
        </w:rPr>
        <w:t xml:space="preserve"> Nhân viên thiết lập phương thức </w:t>
      </w:r>
      <w:r>
        <w:t>chấm công</w:t>
      </w:r>
      <w:r w:rsidRPr="00207062">
        <w:rPr>
          <w:color w:val="000000"/>
        </w:rPr>
        <w:t xml:space="preserve"> mặc định và ca làm việc mặc định.</w:t>
      </w:r>
    </w:p>
    <w:p w14:paraId="3A69AB76"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 xml:space="preserve">UC16: Quản lý danh sách </w:t>
      </w:r>
      <w:r w:rsidRPr="00207062">
        <w:rPr>
          <w:b/>
          <w:bCs/>
        </w:rPr>
        <w:t>chấm công</w:t>
      </w:r>
      <w:r w:rsidRPr="00207062">
        <w:rPr>
          <w:b/>
          <w:bCs/>
          <w:color w:val="000000"/>
        </w:rPr>
        <w:t>:</w:t>
      </w:r>
      <w:r w:rsidRPr="00207062">
        <w:rPr>
          <w:color w:val="000000"/>
        </w:rPr>
        <w:t xml:space="preserve"> Chức năng này cho phép quản lý xem danh sách check-in chi tiết của tất cả nhân viên công ty.</w:t>
      </w:r>
    </w:p>
    <w:p w14:paraId="2909723A"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UC17: Quản lý đi muộn:</w:t>
      </w:r>
      <w:r w:rsidRPr="00207062">
        <w:rPr>
          <w:color w:val="000000"/>
        </w:rPr>
        <w:t xml:space="preserve"> Chức năng này cho phép quản lý xem danh sách các nhân viên đi làm muộn.</w:t>
      </w:r>
    </w:p>
    <w:p w14:paraId="2ACD35DB"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UC18: Duyệt yêu cầu:</w:t>
      </w:r>
      <w:r w:rsidRPr="00207062">
        <w:rPr>
          <w:color w:val="000000"/>
        </w:rPr>
        <w:t xml:space="preserve"> Chức năng này cho phép quản lý xem và thực hiện phê duyệt hoặc từ chối đơn nghỉ phép/</w:t>
      </w:r>
      <w:r>
        <w:t>làm thêm giờ</w:t>
      </w:r>
      <w:r w:rsidRPr="00207062">
        <w:rPr>
          <w:color w:val="000000"/>
        </w:rPr>
        <w:t xml:space="preserve"> của nhân viên.</w:t>
      </w:r>
    </w:p>
    <w:p w14:paraId="5F6560D8"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UC19: Quản lý nhân viên:</w:t>
      </w:r>
      <w:r w:rsidRPr="00207062">
        <w:rPr>
          <w:color w:val="000000"/>
        </w:rPr>
        <w:t xml:space="preserve"> Chức năng này cho phép quản lý xem thông tin chi tiết, giờ làm việc và xóa tài khoản nhân viên.</w:t>
      </w:r>
    </w:p>
    <w:p w14:paraId="0A116DCC"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UC20: Quản lý ca làm việc:</w:t>
      </w:r>
      <w:r w:rsidRPr="00207062">
        <w:rPr>
          <w:color w:val="000000"/>
        </w:rPr>
        <w:t xml:space="preserve"> Quản lý thực hiện thêm mới, chỉnh sửa hoặc xóa các ca làm việc của công ty.</w:t>
      </w:r>
    </w:p>
    <w:p w14:paraId="4E3D6D38" w14:textId="77777777" w:rsidR="00207062" w:rsidRPr="00207062" w:rsidRDefault="00254ED8" w:rsidP="00207062">
      <w:pPr>
        <w:numPr>
          <w:ilvl w:val="0"/>
          <w:numId w:val="1"/>
        </w:numPr>
        <w:pBdr>
          <w:top w:val="nil"/>
          <w:left w:val="nil"/>
          <w:bottom w:val="nil"/>
          <w:right w:val="nil"/>
          <w:between w:val="nil"/>
        </w:pBdr>
      </w:pPr>
      <w:r w:rsidRPr="00207062">
        <w:rPr>
          <w:b/>
          <w:bCs/>
          <w:color w:val="000000"/>
        </w:rPr>
        <w:t>UC21: Quản lý hồ sơ công ty:</w:t>
      </w:r>
      <w:r w:rsidRPr="00207062">
        <w:rPr>
          <w:color w:val="000000"/>
        </w:rPr>
        <w:t xml:space="preserve"> Quản lý cập nhật các thông tin chung của công ty như tên, địa chỉ, người đại </w:t>
      </w:r>
      <w:r w:rsidR="00207062">
        <w:rPr>
          <w:color w:val="000000"/>
        </w:rPr>
        <w:t>diện</w:t>
      </w:r>
      <w:r w:rsidR="00207062">
        <w:rPr>
          <w:color w:val="000000"/>
          <w:lang w:val="vi-VN"/>
        </w:rPr>
        <w:t>.</w:t>
      </w:r>
    </w:p>
    <w:p w14:paraId="02F83E95" w14:textId="51192F6E" w:rsidR="00744901" w:rsidRDefault="00254ED8" w:rsidP="00207062">
      <w:pPr>
        <w:numPr>
          <w:ilvl w:val="0"/>
          <w:numId w:val="1"/>
        </w:numPr>
        <w:pBdr>
          <w:top w:val="nil"/>
          <w:left w:val="nil"/>
          <w:bottom w:val="nil"/>
          <w:right w:val="nil"/>
          <w:between w:val="nil"/>
        </w:pBdr>
      </w:pPr>
      <w:r w:rsidRPr="00207062">
        <w:rPr>
          <w:b/>
          <w:bCs/>
          <w:color w:val="000000"/>
        </w:rPr>
        <w:t>UC22: Cài đặt chấm công:</w:t>
      </w:r>
      <w:r w:rsidRPr="00207062">
        <w:rPr>
          <w:color w:val="000000"/>
        </w:rPr>
        <w:t xml:space="preserve"> Chức năng này cho phép quản lý thiết lập địa chỉ, tọa độ GPS hoặc IP Wifi hợp lệ để nhân viên chấm công</w:t>
      </w:r>
    </w:p>
    <w:p w14:paraId="08859494" w14:textId="77777777" w:rsidR="00744901" w:rsidRDefault="00254ED8" w:rsidP="00DB5917">
      <w:pPr>
        <w:pStyle w:val="Heading2"/>
      </w:pPr>
      <w:bookmarkStart w:id="73" w:name="_Toc217198640"/>
      <w:r w:rsidRPr="00DB5917">
        <w:t>Đặc</w:t>
      </w:r>
      <w:r>
        <w:t xml:space="preserve"> tả yêu cầu</w:t>
      </w:r>
      <w:bookmarkEnd w:id="73"/>
    </w:p>
    <w:p w14:paraId="07A198F6" w14:textId="056AFE61" w:rsidR="00744901" w:rsidRDefault="00254ED8">
      <w:pPr>
        <w:pStyle w:val="Heading3"/>
      </w:pPr>
      <w:bookmarkStart w:id="74" w:name="_Toc217198641"/>
      <w:r>
        <w:t>UC1: Đăng ký tài khoản công ty</w:t>
      </w:r>
      <w:bookmarkEnd w:id="74"/>
    </w:p>
    <w:tbl>
      <w:tblPr>
        <w:tblStyle w:val="a6"/>
        <w:tblW w:w="9321"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2086"/>
        <w:gridCol w:w="2072"/>
        <w:gridCol w:w="2671"/>
        <w:gridCol w:w="2468"/>
        <w:gridCol w:w="24"/>
      </w:tblGrid>
      <w:tr w:rsidR="00744901" w14:paraId="60993001" w14:textId="77777777">
        <w:trPr>
          <w:gridAfter w:val="1"/>
          <w:wAfter w:w="24" w:type="dxa"/>
          <w:trHeight w:val="728"/>
        </w:trPr>
        <w:tc>
          <w:tcPr>
            <w:tcW w:w="4158"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5D75B966" w14:textId="77777777" w:rsidR="00744901" w:rsidRDefault="00254ED8">
            <w:pPr>
              <w:jc w:val="left"/>
              <w:rPr>
                <w:b/>
                <w:bCs/>
              </w:rPr>
            </w:pPr>
            <w:r>
              <w:rPr>
                <w:b/>
                <w:bCs/>
              </w:rPr>
              <w:t>UC1</w:t>
            </w:r>
          </w:p>
        </w:tc>
        <w:tc>
          <w:tcPr>
            <w:tcW w:w="2671"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85656CD" w14:textId="77777777" w:rsidR="00744901" w:rsidRDefault="00254ED8">
            <w:pPr>
              <w:jc w:val="left"/>
              <w:rPr>
                <w:b/>
                <w:bCs/>
              </w:rPr>
            </w:pPr>
            <w:r>
              <w:rPr>
                <w:b/>
                <w:bCs/>
              </w:rPr>
              <w:t>Đăng ký tài khoản công ty</w:t>
            </w:r>
          </w:p>
        </w:tc>
        <w:tc>
          <w:tcPr>
            <w:tcW w:w="246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34CB3C3" w14:textId="77777777" w:rsidR="00744901" w:rsidRDefault="00254ED8">
            <w:pPr>
              <w:jc w:val="left"/>
              <w:rPr>
                <w:b/>
                <w:bCs/>
              </w:rPr>
            </w:pPr>
            <w:r>
              <w:rPr>
                <w:b/>
                <w:bCs/>
              </w:rPr>
              <w:t>Độ phức tạp: Thấp</w:t>
            </w:r>
          </w:p>
        </w:tc>
      </w:tr>
      <w:tr w:rsidR="00744901" w14:paraId="6CC07250" w14:textId="77777777">
        <w:trPr>
          <w:gridAfter w:val="1"/>
          <w:wAfter w:w="24" w:type="dxa"/>
          <w:trHeight w:val="314"/>
        </w:trPr>
        <w:tc>
          <w:tcPr>
            <w:tcW w:w="4158"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6FD3936A" w14:textId="77777777" w:rsidR="00744901" w:rsidRDefault="00254ED8">
            <w:pPr>
              <w:jc w:val="left"/>
              <w:rPr>
                <w:b/>
                <w:bCs/>
              </w:rPr>
            </w:pPr>
            <w:r>
              <w:rPr>
                <w:b/>
                <w:bCs/>
              </w:rPr>
              <w:t>Mô tả</w:t>
            </w:r>
          </w:p>
        </w:tc>
        <w:tc>
          <w:tcPr>
            <w:tcW w:w="5139" w:type="dxa"/>
            <w:gridSpan w:val="2"/>
            <w:tcBorders>
              <w:top w:val="single" w:sz="4" w:space="0" w:color="808080"/>
              <w:left w:val="single" w:sz="4" w:space="0" w:color="808080"/>
              <w:bottom w:val="single" w:sz="4" w:space="0" w:color="808080"/>
              <w:right w:val="single" w:sz="4" w:space="0" w:color="808080"/>
            </w:tcBorders>
            <w:vAlign w:val="center"/>
          </w:tcPr>
          <w:p w14:paraId="22CB4FC8" w14:textId="77777777" w:rsidR="00744901" w:rsidRDefault="00254ED8">
            <w:r>
              <w:t>Cho phép người dùng đăng ký mới một công ty để trở thành Quản lý (Admin) của hệ thống chấm công đó.</w:t>
            </w:r>
          </w:p>
        </w:tc>
      </w:tr>
      <w:tr w:rsidR="00744901" w14:paraId="0D9D9AEB" w14:textId="77777777">
        <w:trPr>
          <w:gridAfter w:val="1"/>
          <w:wAfter w:w="24" w:type="dxa"/>
          <w:trHeight w:val="705"/>
        </w:trPr>
        <w:tc>
          <w:tcPr>
            <w:tcW w:w="4158" w:type="dxa"/>
            <w:gridSpan w:val="2"/>
            <w:tcBorders>
              <w:top w:val="single" w:sz="4" w:space="0" w:color="808080"/>
              <w:left w:val="single" w:sz="4" w:space="0" w:color="808080"/>
              <w:right w:val="single" w:sz="4" w:space="0" w:color="808080"/>
            </w:tcBorders>
            <w:shd w:val="clear" w:color="auto" w:fill="D9E2F3"/>
            <w:vAlign w:val="center"/>
          </w:tcPr>
          <w:p w14:paraId="2DEE4BEB" w14:textId="77777777" w:rsidR="00744901" w:rsidRDefault="00254ED8">
            <w:pPr>
              <w:jc w:val="left"/>
              <w:rPr>
                <w:b/>
                <w:bCs/>
              </w:rPr>
            </w:pPr>
            <w:r>
              <w:rPr>
                <w:b/>
                <w:bCs/>
              </w:rPr>
              <w:t>Tác nhân</w:t>
            </w:r>
          </w:p>
        </w:tc>
        <w:tc>
          <w:tcPr>
            <w:tcW w:w="5139" w:type="dxa"/>
            <w:gridSpan w:val="2"/>
            <w:tcBorders>
              <w:top w:val="single" w:sz="4" w:space="0" w:color="808080"/>
              <w:left w:val="single" w:sz="4" w:space="0" w:color="808080"/>
              <w:right w:val="single" w:sz="4" w:space="0" w:color="808080"/>
            </w:tcBorders>
            <w:vAlign w:val="center"/>
          </w:tcPr>
          <w:p w14:paraId="29E33CBB" w14:textId="2E4BF47D" w:rsidR="00744901" w:rsidRDefault="00814443">
            <w:r>
              <w:t>Quản lý</w:t>
            </w:r>
          </w:p>
        </w:tc>
      </w:tr>
      <w:tr w:rsidR="00744901" w14:paraId="3E93C8D8" w14:textId="77777777">
        <w:trPr>
          <w:gridAfter w:val="1"/>
          <w:wAfter w:w="24" w:type="dxa"/>
          <w:trHeight w:val="339"/>
        </w:trPr>
        <w:tc>
          <w:tcPr>
            <w:tcW w:w="4158"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24CD9B2" w14:textId="77777777" w:rsidR="00744901" w:rsidRDefault="00254ED8">
            <w:pPr>
              <w:jc w:val="left"/>
              <w:rPr>
                <w:b/>
                <w:bCs/>
              </w:rPr>
            </w:pPr>
            <w:r>
              <w:rPr>
                <w:b/>
                <w:bCs/>
              </w:rPr>
              <w:t>Tiền điều kiện</w:t>
            </w:r>
          </w:p>
        </w:tc>
        <w:tc>
          <w:tcPr>
            <w:tcW w:w="5139" w:type="dxa"/>
            <w:gridSpan w:val="2"/>
            <w:tcBorders>
              <w:top w:val="single" w:sz="4" w:space="0" w:color="808080"/>
              <w:left w:val="single" w:sz="4" w:space="0" w:color="808080"/>
              <w:bottom w:val="single" w:sz="4" w:space="0" w:color="808080"/>
              <w:right w:val="single" w:sz="4" w:space="0" w:color="808080"/>
            </w:tcBorders>
            <w:vAlign w:val="center"/>
          </w:tcPr>
          <w:p w14:paraId="094887F0" w14:textId="77777777" w:rsidR="00744901" w:rsidRDefault="00254ED8">
            <w:r>
              <w:t>Người dùng truy cập vào ứng dụng nhưng chưa đăng nhập.</w:t>
            </w:r>
          </w:p>
        </w:tc>
      </w:tr>
      <w:tr w:rsidR="00744901" w14:paraId="401A62F3" w14:textId="77777777">
        <w:trPr>
          <w:gridAfter w:val="1"/>
          <w:wAfter w:w="24" w:type="dxa"/>
          <w:trHeight w:val="321"/>
        </w:trPr>
        <w:tc>
          <w:tcPr>
            <w:tcW w:w="2086"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468CEB52" w14:textId="77777777" w:rsidR="00744901" w:rsidRDefault="00254ED8">
            <w:pPr>
              <w:jc w:val="left"/>
              <w:rPr>
                <w:b/>
                <w:bCs/>
              </w:rPr>
            </w:pPr>
            <w:r>
              <w:rPr>
                <w:b/>
                <w:bCs/>
              </w:rPr>
              <w:t>Hậu điều kiện</w:t>
            </w:r>
          </w:p>
        </w:tc>
        <w:tc>
          <w:tcPr>
            <w:tcW w:w="207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272C955D" w14:textId="77777777" w:rsidR="00744901" w:rsidRDefault="00254ED8">
            <w:pPr>
              <w:jc w:val="left"/>
              <w:rPr>
                <w:b/>
                <w:bCs/>
              </w:rPr>
            </w:pPr>
            <w:r>
              <w:rPr>
                <w:b/>
                <w:bCs/>
              </w:rPr>
              <w:t>Thành công</w:t>
            </w:r>
          </w:p>
        </w:tc>
        <w:tc>
          <w:tcPr>
            <w:tcW w:w="5139" w:type="dxa"/>
            <w:gridSpan w:val="2"/>
            <w:tcBorders>
              <w:top w:val="single" w:sz="4" w:space="0" w:color="808080"/>
              <w:left w:val="single" w:sz="4" w:space="0" w:color="808080"/>
              <w:bottom w:val="single" w:sz="4" w:space="0" w:color="808080"/>
              <w:right w:val="single" w:sz="4" w:space="0" w:color="808080"/>
            </w:tcBorders>
            <w:vAlign w:val="center"/>
          </w:tcPr>
          <w:p w14:paraId="746ACBD3" w14:textId="77777777" w:rsidR="00744901" w:rsidRDefault="00254ED8">
            <w:r>
              <w:t>Tài khoản công ty được tạo, người dùng được chuyển vào màn hình chính với quyền Quản lý.</w:t>
            </w:r>
          </w:p>
        </w:tc>
      </w:tr>
      <w:tr w:rsidR="00744901" w14:paraId="088390CA" w14:textId="77777777">
        <w:trPr>
          <w:gridAfter w:val="1"/>
          <w:wAfter w:w="24" w:type="dxa"/>
          <w:trHeight w:val="290"/>
        </w:trPr>
        <w:tc>
          <w:tcPr>
            <w:tcW w:w="2086"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4F52E383" w14:textId="77777777" w:rsidR="00744901" w:rsidRDefault="00744901">
            <w:pPr>
              <w:widowControl w:val="0"/>
              <w:pBdr>
                <w:top w:val="nil"/>
                <w:left w:val="nil"/>
                <w:bottom w:val="nil"/>
                <w:right w:val="nil"/>
                <w:between w:val="nil"/>
              </w:pBdr>
              <w:spacing w:before="0" w:after="0" w:line="276" w:lineRule="auto"/>
              <w:jc w:val="left"/>
            </w:pPr>
          </w:p>
        </w:tc>
        <w:tc>
          <w:tcPr>
            <w:tcW w:w="207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9EEED42" w14:textId="77777777" w:rsidR="00744901" w:rsidRDefault="00254ED8">
            <w:pPr>
              <w:jc w:val="left"/>
              <w:rPr>
                <w:b/>
                <w:bCs/>
              </w:rPr>
            </w:pPr>
            <w:r>
              <w:rPr>
                <w:b/>
                <w:bCs/>
              </w:rPr>
              <w:t>Lỗi</w:t>
            </w:r>
          </w:p>
        </w:tc>
        <w:tc>
          <w:tcPr>
            <w:tcW w:w="5139" w:type="dxa"/>
            <w:gridSpan w:val="2"/>
            <w:tcBorders>
              <w:top w:val="single" w:sz="4" w:space="0" w:color="808080"/>
              <w:left w:val="single" w:sz="4" w:space="0" w:color="808080"/>
              <w:bottom w:val="single" w:sz="4" w:space="0" w:color="808080"/>
              <w:right w:val="single" w:sz="4" w:space="0" w:color="808080"/>
            </w:tcBorders>
            <w:vAlign w:val="center"/>
          </w:tcPr>
          <w:p w14:paraId="1E10E08F" w14:textId="77777777" w:rsidR="00744901" w:rsidRDefault="00254ED8">
            <w:r>
              <w:t>Thông báo lỗi, tài khoản không được tạo.</w:t>
            </w:r>
          </w:p>
        </w:tc>
      </w:tr>
      <w:tr w:rsidR="00744901" w14:paraId="1B58700B"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3A5649C2" w14:textId="77777777" w:rsidR="00744901" w:rsidRDefault="00254ED8">
            <w:pPr>
              <w:jc w:val="left"/>
              <w:rPr>
                <w:b/>
                <w:bCs/>
              </w:rPr>
            </w:pPr>
            <w:r>
              <w:rPr>
                <w:b/>
                <w:bCs/>
              </w:rPr>
              <w:t>ĐẶC TẢ CHỨC NĂNG</w:t>
            </w:r>
          </w:p>
        </w:tc>
      </w:tr>
      <w:tr w:rsidR="00744901" w14:paraId="67B04A54"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2ACF244C" w14:textId="77777777" w:rsidR="00744901" w:rsidRDefault="00254ED8">
            <w:pPr>
              <w:jc w:val="left"/>
              <w:rPr>
                <w:b/>
                <w:bCs/>
              </w:rPr>
            </w:pPr>
            <w:r>
              <w:rPr>
                <w:b/>
                <w:bCs/>
              </w:rPr>
              <w:t>Luồng sự kiện chính/Kịch bản chính</w:t>
            </w:r>
          </w:p>
        </w:tc>
      </w:tr>
      <w:tr w:rsidR="00744901" w14:paraId="4B3E4741" w14:textId="77777777">
        <w:trPr>
          <w:trHeight w:val="343"/>
        </w:trPr>
        <w:tc>
          <w:tcPr>
            <w:tcW w:w="9321" w:type="dxa"/>
            <w:gridSpan w:val="5"/>
            <w:tcBorders>
              <w:top w:val="single" w:sz="4" w:space="0" w:color="808080"/>
              <w:left w:val="single" w:sz="4" w:space="0" w:color="808080"/>
              <w:bottom w:val="single" w:sz="4" w:space="0" w:color="808080"/>
              <w:right w:val="single" w:sz="4" w:space="0" w:color="808080"/>
            </w:tcBorders>
            <w:vAlign w:val="center"/>
          </w:tcPr>
          <w:p w14:paraId="712066BC" w14:textId="77777777" w:rsidR="00744901" w:rsidRDefault="00254ED8">
            <w:r>
              <w:t>1. Tại màn hình chào mừng, người dùng chọn "Đăng ký công ty".</w:t>
            </w:r>
          </w:p>
          <w:p w14:paraId="03121B8F" w14:textId="77777777" w:rsidR="00744901" w:rsidRDefault="00254ED8">
            <w:r>
              <w:t>2. Người dùng điền các thông tin bắt buộc (Tên, Email, Mật khẩu, Mã công ty nếu là nhân viên).</w:t>
            </w:r>
          </w:p>
          <w:p w14:paraId="68B7E7BB" w14:textId="77777777" w:rsidR="00744901" w:rsidRDefault="00254ED8">
            <w:r>
              <w:t>3. Người dùng nhập: Tên công ty, Email, Mật khẩu, Số điện thoại.</w:t>
            </w:r>
          </w:p>
          <w:p w14:paraId="7241E645" w14:textId="77777777" w:rsidR="00744901" w:rsidRDefault="00254ED8">
            <w:r>
              <w:t>4. Người dùng nhấn nút "Đăng ký"</w:t>
            </w:r>
          </w:p>
          <w:p w14:paraId="652BE724" w14:textId="77777777" w:rsidR="00744901" w:rsidRDefault="00254ED8">
            <w:r>
              <w:t>5. Hệ thống kiểm tra định dạng email và độ mạnh mật khẩu.</w:t>
            </w:r>
          </w:p>
          <w:p w14:paraId="604F3681" w14:textId="77777777" w:rsidR="00744901" w:rsidRDefault="00254ED8">
            <w:r>
              <w:t>6. Hệ thống kiểm tra email đã tồn tại hay chưa.</w:t>
            </w:r>
          </w:p>
          <w:p w14:paraId="59EAD851" w14:textId="77777777" w:rsidR="00744901" w:rsidRDefault="00254ED8">
            <w:r>
              <w:t>7. Hệ thống tạo tài khoản mới và lưu thông tin công ty vào CSDL.</w:t>
            </w:r>
          </w:p>
          <w:p w14:paraId="21797305" w14:textId="77777777" w:rsidR="00744901" w:rsidRDefault="00254ED8">
            <w:r>
              <w:t>8. Thông báo thành công và tự động đăng nhập.</w:t>
            </w:r>
          </w:p>
        </w:tc>
      </w:tr>
      <w:tr w:rsidR="00744901" w14:paraId="55443FD8"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2F406A8C" w14:textId="77777777" w:rsidR="00744901" w:rsidRDefault="00254ED8">
            <w:pPr>
              <w:jc w:val="left"/>
              <w:rPr>
                <w:b/>
                <w:bCs/>
              </w:rPr>
            </w:pPr>
            <w:r>
              <w:rPr>
                <w:b/>
                <w:bCs/>
              </w:rPr>
              <w:t>Luồng sự kiện phát sinh/Kịch bản phát sinh</w:t>
            </w:r>
          </w:p>
        </w:tc>
      </w:tr>
      <w:tr w:rsidR="00744901" w14:paraId="09279DC5"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36522A25" w14:textId="77777777" w:rsidR="00744901" w:rsidRDefault="00254ED8">
            <w:pPr>
              <w:rPr>
                <w:b/>
                <w:bCs/>
              </w:rPr>
            </w:pPr>
            <w:r>
              <w:rPr>
                <w:b/>
                <w:bCs/>
              </w:rPr>
              <w:t>Luồng A: Bỏ trống trường bắt buộc</w:t>
            </w:r>
          </w:p>
        </w:tc>
      </w:tr>
      <w:tr w:rsidR="00744901" w14:paraId="1C1FF642"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4FDC3740" w14:textId="77777777" w:rsidR="00744901" w:rsidRDefault="00254ED8">
            <w:r>
              <w:t>Hệ thống hiển thị thông báo lỗi:</w:t>
            </w:r>
          </w:p>
          <w:p w14:paraId="4E40844A" w14:textId="77777777" w:rsidR="00744901" w:rsidRDefault="00254ED8">
            <w:pPr>
              <w:numPr>
                <w:ilvl w:val="0"/>
                <w:numId w:val="26"/>
              </w:numPr>
              <w:pBdr>
                <w:top w:val="nil"/>
                <w:left w:val="nil"/>
                <w:bottom w:val="nil"/>
                <w:right w:val="nil"/>
                <w:between w:val="nil"/>
              </w:pBdr>
              <w:spacing w:line="288" w:lineRule="auto"/>
              <w:ind w:left="851" w:hanging="284"/>
              <w:rPr>
                <w:color w:val="000000"/>
              </w:rPr>
            </w:pPr>
            <w:r>
              <w:rPr>
                <w:color w:val="000000"/>
              </w:rPr>
              <w:t>“Đây là trường bắt buộc”</w:t>
            </w:r>
          </w:p>
        </w:tc>
      </w:tr>
      <w:tr w:rsidR="00744901" w14:paraId="061F818C"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1137009F" w14:textId="77777777" w:rsidR="00744901" w:rsidRDefault="00254ED8">
            <w:pPr>
              <w:rPr>
                <w:b/>
                <w:bCs/>
              </w:rPr>
            </w:pPr>
            <w:r>
              <w:rPr>
                <w:b/>
                <w:bCs/>
              </w:rPr>
              <w:t>Luồng A1: Nhập tài khoản email đã tồn tại trên hệ thống</w:t>
            </w:r>
          </w:p>
        </w:tc>
      </w:tr>
      <w:tr w:rsidR="00744901" w14:paraId="46095514"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vAlign w:val="center"/>
          </w:tcPr>
          <w:p w14:paraId="01B98AAA" w14:textId="77777777" w:rsidR="00744901" w:rsidRDefault="00254ED8">
            <w:pPr>
              <w:numPr>
                <w:ilvl w:val="0"/>
                <w:numId w:val="26"/>
              </w:numPr>
              <w:pBdr>
                <w:top w:val="nil"/>
                <w:left w:val="nil"/>
                <w:bottom w:val="nil"/>
                <w:right w:val="nil"/>
                <w:between w:val="nil"/>
              </w:pBdr>
              <w:spacing w:line="288" w:lineRule="auto"/>
              <w:ind w:left="851" w:hanging="284"/>
              <w:rPr>
                <w:color w:val="000000"/>
              </w:rPr>
            </w:pPr>
            <w:r>
              <w:rPr>
                <w:color w:val="000000"/>
              </w:rPr>
              <w:t>“Email đã được sử dụng” hoặc “Tài khoản đã tồn tại trong hệ thống”.</w:t>
            </w:r>
          </w:p>
        </w:tc>
      </w:tr>
    </w:tbl>
    <w:p w14:paraId="6F11B862" w14:textId="74AD71DA" w:rsidR="00744901" w:rsidRDefault="00254ED8">
      <w:pPr>
        <w:pStyle w:val="Heading3"/>
      </w:pPr>
      <w:bookmarkStart w:id="75" w:name="_Toc217198642"/>
      <w:r>
        <w:t>UC2: Đăng ký tài khoản nhân viên</w:t>
      </w:r>
      <w:bookmarkEnd w:id="75"/>
      <w:r>
        <w:t xml:space="preserve"> </w:t>
      </w:r>
    </w:p>
    <w:tbl>
      <w:tblPr>
        <w:tblStyle w:val="a7"/>
        <w:tblW w:w="9321"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2086"/>
        <w:gridCol w:w="2072"/>
        <w:gridCol w:w="2671"/>
        <w:gridCol w:w="2468"/>
        <w:gridCol w:w="24"/>
      </w:tblGrid>
      <w:tr w:rsidR="00744901" w14:paraId="012BC44A" w14:textId="77777777">
        <w:trPr>
          <w:gridAfter w:val="1"/>
          <w:wAfter w:w="24" w:type="dxa"/>
          <w:trHeight w:val="728"/>
        </w:trPr>
        <w:tc>
          <w:tcPr>
            <w:tcW w:w="4158"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5DB6976" w14:textId="77777777" w:rsidR="00744901" w:rsidRDefault="00254ED8">
            <w:pPr>
              <w:jc w:val="left"/>
              <w:rPr>
                <w:b/>
                <w:bCs/>
              </w:rPr>
            </w:pPr>
            <w:r>
              <w:rPr>
                <w:b/>
                <w:bCs/>
              </w:rPr>
              <w:t>UC2</w:t>
            </w:r>
          </w:p>
        </w:tc>
        <w:tc>
          <w:tcPr>
            <w:tcW w:w="2671"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D699009" w14:textId="77777777" w:rsidR="00744901" w:rsidRDefault="00254ED8">
            <w:pPr>
              <w:jc w:val="left"/>
              <w:rPr>
                <w:b/>
                <w:bCs/>
              </w:rPr>
            </w:pPr>
            <w:r>
              <w:rPr>
                <w:b/>
                <w:bCs/>
              </w:rPr>
              <w:t>Đăng ký tài khoản nhân viên</w:t>
            </w:r>
          </w:p>
        </w:tc>
        <w:tc>
          <w:tcPr>
            <w:tcW w:w="246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5C77DA3" w14:textId="77777777" w:rsidR="00744901" w:rsidRDefault="00254ED8">
            <w:pPr>
              <w:jc w:val="left"/>
              <w:rPr>
                <w:b/>
                <w:bCs/>
              </w:rPr>
            </w:pPr>
            <w:r>
              <w:rPr>
                <w:b/>
                <w:bCs/>
              </w:rPr>
              <w:t>Độ phức tạp: Thấp</w:t>
            </w:r>
          </w:p>
        </w:tc>
      </w:tr>
      <w:tr w:rsidR="00744901" w14:paraId="29DFA804" w14:textId="77777777">
        <w:trPr>
          <w:gridAfter w:val="1"/>
          <w:wAfter w:w="24" w:type="dxa"/>
          <w:trHeight w:val="314"/>
        </w:trPr>
        <w:tc>
          <w:tcPr>
            <w:tcW w:w="4158"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0715F7EB" w14:textId="77777777" w:rsidR="00744901" w:rsidRDefault="00254ED8">
            <w:pPr>
              <w:jc w:val="left"/>
              <w:rPr>
                <w:b/>
                <w:bCs/>
              </w:rPr>
            </w:pPr>
            <w:r>
              <w:rPr>
                <w:b/>
                <w:bCs/>
              </w:rPr>
              <w:t>Mô tả</w:t>
            </w:r>
          </w:p>
        </w:tc>
        <w:tc>
          <w:tcPr>
            <w:tcW w:w="5139" w:type="dxa"/>
            <w:gridSpan w:val="2"/>
            <w:tcBorders>
              <w:top w:val="single" w:sz="4" w:space="0" w:color="808080"/>
              <w:left w:val="single" w:sz="4" w:space="0" w:color="808080"/>
              <w:bottom w:val="single" w:sz="4" w:space="0" w:color="808080"/>
              <w:right w:val="single" w:sz="4" w:space="0" w:color="808080"/>
            </w:tcBorders>
            <w:vAlign w:val="center"/>
          </w:tcPr>
          <w:p w14:paraId="70D4AC37" w14:textId="77777777" w:rsidR="00744901" w:rsidRDefault="00254ED8">
            <w:r>
              <w:t>Cho phép nhân viên tạo tài khoản để tham gia vào công ty thông qua Mã Code hoặc QR Code.</w:t>
            </w:r>
          </w:p>
        </w:tc>
      </w:tr>
      <w:tr w:rsidR="00744901" w14:paraId="5F5D3C2F" w14:textId="77777777">
        <w:trPr>
          <w:gridAfter w:val="1"/>
          <w:wAfter w:w="24" w:type="dxa"/>
          <w:trHeight w:val="705"/>
        </w:trPr>
        <w:tc>
          <w:tcPr>
            <w:tcW w:w="4158" w:type="dxa"/>
            <w:gridSpan w:val="2"/>
            <w:tcBorders>
              <w:top w:val="single" w:sz="4" w:space="0" w:color="808080"/>
              <w:left w:val="single" w:sz="4" w:space="0" w:color="808080"/>
              <w:right w:val="single" w:sz="4" w:space="0" w:color="808080"/>
            </w:tcBorders>
            <w:shd w:val="clear" w:color="auto" w:fill="D9E2F3"/>
            <w:vAlign w:val="center"/>
          </w:tcPr>
          <w:p w14:paraId="043D5E39" w14:textId="77777777" w:rsidR="00744901" w:rsidRDefault="00254ED8">
            <w:pPr>
              <w:jc w:val="left"/>
              <w:rPr>
                <w:b/>
                <w:bCs/>
              </w:rPr>
            </w:pPr>
            <w:r>
              <w:rPr>
                <w:b/>
                <w:bCs/>
              </w:rPr>
              <w:t>Tác nhân</w:t>
            </w:r>
          </w:p>
        </w:tc>
        <w:tc>
          <w:tcPr>
            <w:tcW w:w="5139" w:type="dxa"/>
            <w:gridSpan w:val="2"/>
            <w:tcBorders>
              <w:top w:val="single" w:sz="4" w:space="0" w:color="808080"/>
              <w:left w:val="single" w:sz="4" w:space="0" w:color="808080"/>
              <w:right w:val="single" w:sz="4" w:space="0" w:color="808080"/>
            </w:tcBorders>
            <w:vAlign w:val="center"/>
          </w:tcPr>
          <w:p w14:paraId="41547019" w14:textId="77777777" w:rsidR="00744901" w:rsidRDefault="00254ED8">
            <w:r>
              <w:t>Nhân viên.</w:t>
            </w:r>
          </w:p>
        </w:tc>
      </w:tr>
      <w:tr w:rsidR="00744901" w14:paraId="0DCEC5BE" w14:textId="77777777">
        <w:trPr>
          <w:gridAfter w:val="1"/>
          <w:wAfter w:w="24" w:type="dxa"/>
          <w:trHeight w:val="339"/>
        </w:trPr>
        <w:tc>
          <w:tcPr>
            <w:tcW w:w="4158"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6DAAD65" w14:textId="77777777" w:rsidR="00744901" w:rsidRDefault="00254ED8">
            <w:pPr>
              <w:jc w:val="left"/>
              <w:rPr>
                <w:b/>
                <w:bCs/>
              </w:rPr>
            </w:pPr>
            <w:r>
              <w:rPr>
                <w:b/>
                <w:bCs/>
              </w:rPr>
              <w:t>Tiền điều kiện</w:t>
            </w:r>
          </w:p>
        </w:tc>
        <w:tc>
          <w:tcPr>
            <w:tcW w:w="5139" w:type="dxa"/>
            <w:gridSpan w:val="2"/>
            <w:tcBorders>
              <w:top w:val="single" w:sz="4" w:space="0" w:color="808080"/>
              <w:left w:val="single" w:sz="4" w:space="0" w:color="808080"/>
              <w:bottom w:val="single" w:sz="4" w:space="0" w:color="808080"/>
              <w:right w:val="single" w:sz="4" w:space="0" w:color="808080"/>
            </w:tcBorders>
            <w:vAlign w:val="center"/>
          </w:tcPr>
          <w:p w14:paraId="5E3AB8C2" w14:textId="77777777" w:rsidR="00744901" w:rsidRDefault="00254ED8">
            <w:r>
              <w:t>Có mã Code/QR từ quản lý. Mở ứng dụng, chọn Đăng ký.</w:t>
            </w:r>
          </w:p>
        </w:tc>
      </w:tr>
      <w:tr w:rsidR="00744901" w14:paraId="5FAF27D6" w14:textId="77777777">
        <w:trPr>
          <w:gridAfter w:val="1"/>
          <w:wAfter w:w="24" w:type="dxa"/>
          <w:trHeight w:val="321"/>
        </w:trPr>
        <w:tc>
          <w:tcPr>
            <w:tcW w:w="2086"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5084C6A4" w14:textId="77777777" w:rsidR="00744901" w:rsidRDefault="00254ED8">
            <w:pPr>
              <w:jc w:val="left"/>
              <w:rPr>
                <w:b/>
                <w:bCs/>
              </w:rPr>
            </w:pPr>
            <w:r>
              <w:rPr>
                <w:b/>
                <w:bCs/>
              </w:rPr>
              <w:t>Hậu điều kiện</w:t>
            </w:r>
          </w:p>
        </w:tc>
        <w:tc>
          <w:tcPr>
            <w:tcW w:w="207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0C55966" w14:textId="77777777" w:rsidR="00744901" w:rsidRDefault="00254ED8">
            <w:pPr>
              <w:jc w:val="left"/>
              <w:rPr>
                <w:b/>
                <w:bCs/>
              </w:rPr>
            </w:pPr>
            <w:r>
              <w:rPr>
                <w:b/>
                <w:bCs/>
              </w:rPr>
              <w:t>Thành công</w:t>
            </w:r>
          </w:p>
        </w:tc>
        <w:tc>
          <w:tcPr>
            <w:tcW w:w="5139" w:type="dxa"/>
            <w:gridSpan w:val="2"/>
            <w:tcBorders>
              <w:top w:val="single" w:sz="4" w:space="0" w:color="808080"/>
              <w:left w:val="single" w:sz="4" w:space="0" w:color="808080"/>
              <w:bottom w:val="single" w:sz="4" w:space="0" w:color="808080"/>
              <w:right w:val="single" w:sz="4" w:space="0" w:color="808080"/>
            </w:tcBorders>
            <w:vAlign w:val="center"/>
          </w:tcPr>
          <w:p w14:paraId="7E034D08" w14:textId="77777777" w:rsidR="00744901" w:rsidRDefault="00254ED8">
            <w:r>
              <w:t>Tài khoản nhân viên được tạo và liên kết với công ty.</w:t>
            </w:r>
          </w:p>
        </w:tc>
      </w:tr>
      <w:tr w:rsidR="00744901" w14:paraId="775F41ED" w14:textId="77777777">
        <w:trPr>
          <w:gridAfter w:val="1"/>
          <w:wAfter w:w="24" w:type="dxa"/>
          <w:trHeight w:val="290"/>
        </w:trPr>
        <w:tc>
          <w:tcPr>
            <w:tcW w:w="2086"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5D98275D" w14:textId="77777777" w:rsidR="00744901" w:rsidRDefault="00744901">
            <w:pPr>
              <w:widowControl w:val="0"/>
              <w:pBdr>
                <w:top w:val="nil"/>
                <w:left w:val="nil"/>
                <w:bottom w:val="nil"/>
                <w:right w:val="nil"/>
                <w:between w:val="nil"/>
              </w:pBdr>
              <w:spacing w:before="0" w:after="0" w:line="276" w:lineRule="auto"/>
              <w:jc w:val="left"/>
            </w:pPr>
          </w:p>
        </w:tc>
        <w:tc>
          <w:tcPr>
            <w:tcW w:w="207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12B06D5" w14:textId="77777777" w:rsidR="00744901" w:rsidRDefault="00254ED8">
            <w:pPr>
              <w:jc w:val="left"/>
              <w:rPr>
                <w:b/>
                <w:bCs/>
              </w:rPr>
            </w:pPr>
            <w:r>
              <w:rPr>
                <w:b/>
                <w:bCs/>
              </w:rPr>
              <w:t>Lỗi</w:t>
            </w:r>
          </w:p>
        </w:tc>
        <w:tc>
          <w:tcPr>
            <w:tcW w:w="5139" w:type="dxa"/>
            <w:gridSpan w:val="2"/>
            <w:tcBorders>
              <w:top w:val="single" w:sz="4" w:space="0" w:color="808080"/>
              <w:left w:val="single" w:sz="4" w:space="0" w:color="808080"/>
              <w:bottom w:val="single" w:sz="4" w:space="0" w:color="808080"/>
              <w:right w:val="single" w:sz="4" w:space="0" w:color="808080"/>
            </w:tcBorders>
            <w:vAlign w:val="center"/>
          </w:tcPr>
          <w:p w14:paraId="5AB1F05F" w14:textId="77777777" w:rsidR="00744901" w:rsidRDefault="00254ED8">
            <w:r>
              <w:t>Không tạo được tài khoản.</w:t>
            </w:r>
          </w:p>
        </w:tc>
      </w:tr>
      <w:tr w:rsidR="00744901" w14:paraId="3B7ED410"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1C712400" w14:textId="77777777" w:rsidR="00744901" w:rsidRDefault="00254ED8">
            <w:pPr>
              <w:jc w:val="left"/>
              <w:rPr>
                <w:b/>
                <w:bCs/>
              </w:rPr>
            </w:pPr>
            <w:r>
              <w:rPr>
                <w:b/>
                <w:bCs/>
              </w:rPr>
              <w:t>ĐẶC TẢ CHỨC NĂNG</w:t>
            </w:r>
          </w:p>
        </w:tc>
      </w:tr>
      <w:tr w:rsidR="00744901" w14:paraId="39DFBB4C"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0B9A4F45" w14:textId="77777777" w:rsidR="00744901" w:rsidRDefault="00254ED8">
            <w:pPr>
              <w:jc w:val="left"/>
              <w:rPr>
                <w:b/>
                <w:bCs/>
              </w:rPr>
            </w:pPr>
            <w:r>
              <w:rPr>
                <w:b/>
                <w:bCs/>
              </w:rPr>
              <w:t>Luồng sự kiện chính/Kịch bản chính</w:t>
            </w:r>
          </w:p>
        </w:tc>
      </w:tr>
      <w:tr w:rsidR="00744901" w14:paraId="7B1E530E" w14:textId="77777777">
        <w:trPr>
          <w:trHeight w:val="343"/>
        </w:trPr>
        <w:tc>
          <w:tcPr>
            <w:tcW w:w="9321" w:type="dxa"/>
            <w:gridSpan w:val="5"/>
            <w:tcBorders>
              <w:top w:val="single" w:sz="4" w:space="0" w:color="808080"/>
              <w:left w:val="single" w:sz="4" w:space="0" w:color="808080"/>
              <w:bottom w:val="single" w:sz="4" w:space="0" w:color="808080"/>
              <w:right w:val="single" w:sz="4" w:space="0" w:color="808080"/>
            </w:tcBorders>
            <w:vAlign w:val="center"/>
          </w:tcPr>
          <w:p w14:paraId="5721130C" w14:textId="77777777" w:rsidR="00744901" w:rsidRDefault="00254ED8">
            <w:pPr>
              <w:pBdr>
                <w:top w:val="nil"/>
                <w:left w:val="nil"/>
                <w:bottom w:val="nil"/>
                <w:right w:val="nil"/>
                <w:between w:val="nil"/>
              </w:pBdr>
              <w:ind w:left="851" w:hanging="284"/>
              <w:rPr>
                <w:color w:val="000000"/>
              </w:rPr>
            </w:pPr>
            <w:r>
              <w:rPr>
                <w:color w:val="000000"/>
              </w:rPr>
              <w:t>1. Người dùng chọn "Đăng ký nhân viên".</w:t>
            </w:r>
          </w:p>
          <w:p w14:paraId="2AE4954B" w14:textId="77777777" w:rsidR="00744901" w:rsidRDefault="00254ED8">
            <w:pPr>
              <w:pBdr>
                <w:top w:val="nil"/>
                <w:left w:val="nil"/>
                <w:bottom w:val="nil"/>
                <w:right w:val="nil"/>
                <w:between w:val="nil"/>
              </w:pBdr>
              <w:ind w:left="851" w:hanging="284"/>
              <w:rPr>
                <w:color w:val="000000"/>
              </w:rPr>
            </w:pPr>
            <w:r>
              <w:rPr>
                <w:color w:val="000000"/>
              </w:rPr>
              <w:t>2. Người dùng nhập Mã công ty (Code) hoặc quét mã QR.</w:t>
            </w:r>
          </w:p>
          <w:p w14:paraId="1E40213C" w14:textId="77777777" w:rsidR="00744901" w:rsidRDefault="00254ED8">
            <w:pPr>
              <w:pBdr>
                <w:top w:val="nil"/>
                <w:left w:val="nil"/>
                <w:bottom w:val="nil"/>
                <w:right w:val="nil"/>
                <w:between w:val="nil"/>
              </w:pBdr>
              <w:ind w:left="851" w:hanging="284"/>
              <w:rPr>
                <w:color w:val="000000"/>
              </w:rPr>
            </w:pPr>
            <w:r>
              <w:rPr>
                <w:color w:val="000000"/>
              </w:rPr>
              <w:t>3. Nhập thông tin cá nhân: Họ tên, Email, Mật khẩu.</w:t>
            </w:r>
          </w:p>
          <w:p w14:paraId="1D47BD1C" w14:textId="77777777" w:rsidR="00744901" w:rsidRDefault="00254ED8">
            <w:pPr>
              <w:pBdr>
                <w:top w:val="nil"/>
                <w:left w:val="nil"/>
                <w:bottom w:val="nil"/>
                <w:right w:val="nil"/>
                <w:between w:val="nil"/>
              </w:pBdr>
              <w:ind w:left="851" w:hanging="284"/>
              <w:rPr>
                <w:color w:val="000000"/>
              </w:rPr>
            </w:pPr>
            <w:r>
              <w:rPr>
                <w:color w:val="000000"/>
              </w:rPr>
              <w:t>4. Nhấn nút "Đăng ký".</w:t>
            </w:r>
          </w:p>
          <w:p w14:paraId="642EAB7E" w14:textId="77777777" w:rsidR="00744901" w:rsidRDefault="00254ED8">
            <w:pPr>
              <w:pBdr>
                <w:top w:val="nil"/>
                <w:left w:val="nil"/>
                <w:bottom w:val="nil"/>
                <w:right w:val="nil"/>
                <w:between w:val="nil"/>
              </w:pBdr>
              <w:ind w:left="851" w:hanging="284"/>
              <w:rPr>
                <w:color w:val="000000"/>
              </w:rPr>
            </w:pPr>
            <w:r>
              <w:rPr>
                <w:color w:val="000000"/>
              </w:rPr>
              <w:t>5. Hệ thống xác thực Mã công ty có tồn tại không.</w:t>
            </w:r>
          </w:p>
          <w:p w14:paraId="6D75F62F" w14:textId="77777777" w:rsidR="00744901" w:rsidRDefault="00254ED8">
            <w:pPr>
              <w:pBdr>
                <w:top w:val="nil"/>
                <w:left w:val="nil"/>
                <w:bottom w:val="nil"/>
                <w:right w:val="nil"/>
                <w:between w:val="nil"/>
              </w:pBdr>
              <w:ind w:left="851" w:hanging="284"/>
              <w:rPr>
                <w:color w:val="000000"/>
              </w:rPr>
            </w:pPr>
            <w:r>
              <w:rPr>
                <w:color w:val="000000"/>
              </w:rPr>
              <w:t>6. Hệ thống tạo tài khoản và thêm nhân viên vào danh sách công ty.</w:t>
            </w:r>
          </w:p>
          <w:p w14:paraId="61725B1D" w14:textId="77777777" w:rsidR="00744901" w:rsidRDefault="00254ED8">
            <w:pPr>
              <w:pBdr>
                <w:top w:val="nil"/>
                <w:left w:val="nil"/>
                <w:bottom w:val="nil"/>
                <w:right w:val="nil"/>
                <w:between w:val="nil"/>
              </w:pBdr>
              <w:ind w:left="851" w:hanging="284"/>
              <w:rPr>
                <w:b/>
                <w:bCs/>
                <w:color w:val="000000"/>
              </w:rPr>
            </w:pPr>
            <w:r>
              <w:rPr>
                <w:color w:val="000000"/>
              </w:rPr>
              <w:t>7. Chuyển hướng về màn hình đăng nhập.</w:t>
            </w:r>
          </w:p>
        </w:tc>
      </w:tr>
      <w:tr w:rsidR="00744901" w14:paraId="26635F99"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55653306" w14:textId="77777777" w:rsidR="00744901" w:rsidRDefault="00254ED8">
            <w:pPr>
              <w:jc w:val="left"/>
              <w:rPr>
                <w:b/>
                <w:bCs/>
              </w:rPr>
            </w:pPr>
            <w:r>
              <w:rPr>
                <w:b/>
                <w:bCs/>
              </w:rPr>
              <w:t>Luồng sự kiện phát sinh/Kịch bản phát sinh</w:t>
            </w:r>
          </w:p>
        </w:tc>
      </w:tr>
      <w:tr w:rsidR="00744901" w14:paraId="2528ACF0"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4D573212" w14:textId="77777777" w:rsidR="00744901" w:rsidRDefault="00254ED8">
            <w:pPr>
              <w:rPr>
                <w:b/>
                <w:bCs/>
              </w:rPr>
            </w:pPr>
            <w:r>
              <w:rPr>
                <w:b/>
                <w:bCs/>
              </w:rPr>
              <w:t>Luồng A: Nhập tài khoản chưa được đăng ký trên hệ thống</w:t>
            </w:r>
          </w:p>
        </w:tc>
      </w:tr>
      <w:tr w:rsidR="00744901" w14:paraId="29683A66"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247F4935" w14:textId="77777777" w:rsidR="00744901" w:rsidRDefault="00254ED8">
            <w:r>
              <w:t>Hệ thống hiển thị thông báo lỗi:</w:t>
            </w:r>
          </w:p>
          <w:p w14:paraId="42283DD0" w14:textId="77777777" w:rsidR="00744901" w:rsidRDefault="00254ED8">
            <w:r>
              <w:t>    – “Hệ thống không tìm thấy công ty tương ứng với mã”.</w:t>
            </w:r>
          </w:p>
          <w:p w14:paraId="1CD819F3" w14:textId="77777777" w:rsidR="00744901" w:rsidRDefault="00254ED8">
            <w:pPr>
              <w:pBdr>
                <w:top w:val="nil"/>
                <w:left w:val="nil"/>
                <w:bottom w:val="nil"/>
                <w:right w:val="nil"/>
                <w:between w:val="nil"/>
              </w:pBdr>
              <w:rPr>
                <w:color w:val="000000"/>
              </w:rPr>
            </w:pPr>
            <w:r>
              <w:rPr>
                <w:color w:val="000000"/>
              </w:rPr>
              <w:t>- Hiển thị thông báo: "Mã công ty không hợp lệ hoặc đã hết hạn."</w:t>
            </w:r>
          </w:p>
        </w:tc>
      </w:tr>
      <w:tr w:rsidR="00744901" w14:paraId="592A1441" w14:textId="77777777">
        <w:trPr>
          <w:trHeight w:val="271"/>
        </w:trPr>
        <w:tc>
          <w:tcPr>
            <w:tcW w:w="9321"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1E951A99" w14:textId="77777777" w:rsidR="00744901" w:rsidRDefault="00254ED8">
            <w:pPr>
              <w:jc w:val="center"/>
            </w:pPr>
            <w:r>
              <w:rPr>
                <w:b/>
                <w:bCs/>
              </w:rPr>
              <w:t>Giao diện minh họa</w:t>
            </w:r>
          </w:p>
        </w:tc>
      </w:tr>
    </w:tbl>
    <w:p w14:paraId="3E57F60D" w14:textId="3CF5B540" w:rsidR="00744901" w:rsidRDefault="00254ED8">
      <w:pPr>
        <w:pStyle w:val="Heading3"/>
      </w:pPr>
      <w:bookmarkStart w:id="76" w:name="_Toc217198643"/>
      <w:r>
        <w:t>UC3: Đăng nhập</w:t>
      </w:r>
      <w:bookmarkEnd w:id="76"/>
    </w:p>
    <w:tbl>
      <w:tblPr>
        <w:tblStyle w:val="a8"/>
        <w:tblW w:w="9356"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2042"/>
        <w:gridCol w:w="2029"/>
        <w:gridCol w:w="2627"/>
        <w:gridCol w:w="2658"/>
      </w:tblGrid>
      <w:tr w:rsidR="00744901" w14:paraId="18E4CC66" w14:textId="77777777">
        <w:trPr>
          <w:trHeight w:val="728"/>
        </w:trPr>
        <w:tc>
          <w:tcPr>
            <w:tcW w:w="4071"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4F8734E7" w14:textId="77777777" w:rsidR="00744901" w:rsidRDefault="00254ED8">
            <w:pPr>
              <w:jc w:val="left"/>
              <w:rPr>
                <w:b/>
                <w:bCs/>
              </w:rPr>
            </w:pPr>
            <w:r>
              <w:rPr>
                <w:b/>
                <w:bCs/>
              </w:rPr>
              <w:t>UC3</w:t>
            </w:r>
          </w:p>
        </w:tc>
        <w:tc>
          <w:tcPr>
            <w:tcW w:w="2627"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1055624" w14:textId="77777777" w:rsidR="00744901" w:rsidRDefault="00254ED8">
            <w:pPr>
              <w:jc w:val="left"/>
              <w:rPr>
                <w:b/>
                <w:bCs/>
              </w:rPr>
            </w:pPr>
            <w:r>
              <w:rPr>
                <w:b/>
                <w:bCs/>
              </w:rPr>
              <w:t>Đăng nhập</w:t>
            </w:r>
          </w:p>
        </w:tc>
        <w:tc>
          <w:tcPr>
            <w:tcW w:w="265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4C65CDA" w14:textId="77777777" w:rsidR="00744901" w:rsidRDefault="00254ED8">
            <w:pPr>
              <w:jc w:val="left"/>
              <w:rPr>
                <w:b/>
                <w:bCs/>
              </w:rPr>
            </w:pPr>
            <w:r>
              <w:rPr>
                <w:b/>
                <w:bCs/>
              </w:rPr>
              <w:t>Độ phức tạp: Thấp</w:t>
            </w:r>
          </w:p>
        </w:tc>
      </w:tr>
      <w:tr w:rsidR="00744901" w14:paraId="789AC59F" w14:textId="77777777">
        <w:trPr>
          <w:trHeight w:val="314"/>
        </w:trPr>
        <w:tc>
          <w:tcPr>
            <w:tcW w:w="4071"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C82172F" w14:textId="77777777" w:rsidR="00744901" w:rsidRDefault="00254ED8">
            <w:pPr>
              <w:jc w:val="left"/>
              <w:rPr>
                <w:b/>
                <w:bCs/>
              </w:rPr>
            </w:pPr>
            <w:r>
              <w:rPr>
                <w:b/>
                <w:bCs/>
              </w:rPr>
              <w:t>Mô tả</w:t>
            </w:r>
          </w:p>
        </w:tc>
        <w:tc>
          <w:tcPr>
            <w:tcW w:w="5285" w:type="dxa"/>
            <w:gridSpan w:val="2"/>
            <w:tcBorders>
              <w:top w:val="single" w:sz="4" w:space="0" w:color="808080"/>
              <w:left w:val="single" w:sz="4" w:space="0" w:color="808080"/>
              <w:bottom w:val="single" w:sz="4" w:space="0" w:color="808080"/>
              <w:right w:val="single" w:sz="4" w:space="0" w:color="808080"/>
            </w:tcBorders>
            <w:vAlign w:val="center"/>
          </w:tcPr>
          <w:p w14:paraId="45C02D68" w14:textId="77777777" w:rsidR="00744901" w:rsidRDefault="00254ED8">
            <w:r>
              <w:t>Xác thực người dùng (Nhân viên/Quản lý) để truy cập hệ thống.</w:t>
            </w:r>
          </w:p>
        </w:tc>
      </w:tr>
      <w:tr w:rsidR="00744901" w14:paraId="69159656" w14:textId="77777777">
        <w:trPr>
          <w:trHeight w:val="705"/>
        </w:trPr>
        <w:tc>
          <w:tcPr>
            <w:tcW w:w="4071" w:type="dxa"/>
            <w:gridSpan w:val="2"/>
            <w:tcBorders>
              <w:top w:val="single" w:sz="4" w:space="0" w:color="808080"/>
              <w:left w:val="single" w:sz="4" w:space="0" w:color="808080"/>
              <w:right w:val="single" w:sz="4" w:space="0" w:color="808080"/>
            </w:tcBorders>
            <w:shd w:val="clear" w:color="auto" w:fill="D9E2F3"/>
            <w:vAlign w:val="center"/>
          </w:tcPr>
          <w:p w14:paraId="649C529B" w14:textId="77777777" w:rsidR="00744901" w:rsidRDefault="00254ED8">
            <w:pPr>
              <w:jc w:val="left"/>
              <w:rPr>
                <w:b/>
                <w:bCs/>
              </w:rPr>
            </w:pPr>
            <w:r>
              <w:rPr>
                <w:b/>
                <w:bCs/>
              </w:rPr>
              <w:t>Tác nhân</w:t>
            </w:r>
          </w:p>
        </w:tc>
        <w:tc>
          <w:tcPr>
            <w:tcW w:w="5285" w:type="dxa"/>
            <w:gridSpan w:val="2"/>
            <w:tcBorders>
              <w:top w:val="single" w:sz="4" w:space="0" w:color="808080"/>
              <w:left w:val="single" w:sz="4" w:space="0" w:color="808080"/>
              <w:right w:val="single" w:sz="4" w:space="0" w:color="808080"/>
            </w:tcBorders>
            <w:vAlign w:val="center"/>
          </w:tcPr>
          <w:p w14:paraId="5C19E93C" w14:textId="77777777" w:rsidR="00744901" w:rsidRDefault="00254ED8">
            <w:r>
              <w:t>Nhân viên, Quản lý</w:t>
            </w:r>
          </w:p>
        </w:tc>
      </w:tr>
      <w:tr w:rsidR="00744901" w14:paraId="76907854" w14:textId="77777777">
        <w:trPr>
          <w:trHeight w:val="339"/>
        </w:trPr>
        <w:tc>
          <w:tcPr>
            <w:tcW w:w="4071"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C353E86" w14:textId="77777777" w:rsidR="00744901" w:rsidRDefault="00254ED8">
            <w:pPr>
              <w:jc w:val="left"/>
              <w:rPr>
                <w:b/>
                <w:bCs/>
              </w:rPr>
            </w:pPr>
            <w:r>
              <w:rPr>
                <w:b/>
                <w:bCs/>
              </w:rPr>
              <w:t>Tiền điều kiện</w:t>
            </w:r>
          </w:p>
        </w:tc>
        <w:tc>
          <w:tcPr>
            <w:tcW w:w="5285" w:type="dxa"/>
            <w:gridSpan w:val="2"/>
            <w:tcBorders>
              <w:top w:val="single" w:sz="4" w:space="0" w:color="808080"/>
              <w:left w:val="single" w:sz="4" w:space="0" w:color="808080"/>
              <w:bottom w:val="single" w:sz="4" w:space="0" w:color="808080"/>
              <w:right w:val="single" w:sz="4" w:space="0" w:color="808080"/>
            </w:tcBorders>
            <w:vAlign w:val="center"/>
          </w:tcPr>
          <w:p w14:paraId="21ACA05B" w14:textId="77777777" w:rsidR="00744901" w:rsidRDefault="00254ED8">
            <w:r>
              <w:t>Đã có tài khoản. Đang ở màn hình đăng nhập.</w:t>
            </w:r>
          </w:p>
        </w:tc>
      </w:tr>
      <w:tr w:rsidR="00744901" w14:paraId="7537382E" w14:textId="77777777">
        <w:trPr>
          <w:trHeight w:val="321"/>
        </w:trPr>
        <w:tc>
          <w:tcPr>
            <w:tcW w:w="2042"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1F653457" w14:textId="77777777" w:rsidR="00744901" w:rsidRDefault="00254ED8">
            <w:pPr>
              <w:jc w:val="left"/>
              <w:rPr>
                <w:b/>
                <w:bCs/>
              </w:rPr>
            </w:pPr>
            <w:r>
              <w:rPr>
                <w:b/>
                <w:bCs/>
              </w:rPr>
              <w:t>Hậu điều kiện</w:t>
            </w:r>
          </w:p>
        </w:tc>
        <w:tc>
          <w:tcPr>
            <w:tcW w:w="202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895B0F8" w14:textId="77777777" w:rsidR="00744901" w:rsidRDefault="00254ED8">
            <w:pPr>
              <w:jc w:val="left"/>
              <w:rPr>
                <w:b/>
                <w:bCs/>
              </w:rPr>
            </w:pPr>
            <w:r>
              <w:rPr>
                <w:b/>
                <w:bCs/>
              </w:rPr>
              <w:t>Thành công</w:t>
            </w:r>
          </w:p>
        </w:tc>
        <w:tc>
          <w:tcPr>
            <w:tcW w:w="5285" w:type="dxa"/>
            <w:gridSpan w:val="2"/>
            <w:tcBorders>
              <w:top w:val="single" w:sz="4" w:space="0" w:color="808080"/>
              <w:left w:val="single" w:sz="4" w:space="0" w:color="808080"/>
              <w:bottom w:val="single" w:sz="4" w:space="0" w:color="808080"/>
              <w:right w:val="single" w:sz="4" w:space="0" w:color="808080"/>
            </w:tcBorders>
            <w:vAlign w:val="center"/>
          </w:tcPr>
          <w:p w14:paraId="71B2D8E2" w14:textId="77777777" w:rsidR="00744901" w:rsidRDefault="00254ED8">
            <w:r>
              <w:t>Truy cập được vào màn hình Home tương ứng với vai trò.</w:t>
            </w:r>
          </w:p>
        </w:tc>
      </w:tr>
      <w:tr w:rsidR="00744901" w14:paraId="5FFBAE22" w14:textId="77777777">
        <w:trPr>
          <w:trHeight w:val="290"/>
        </w:trPr>
        <w:tc>
          <w:tcPr>
            <w:tcW w:w="2042"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62733412" w14:textId="77777777" w:rsidR="00744901" w:rsidRDefault="00744901">
            <w:pPr>
              <w:widowControl w:val="0"/>
              <w:pBdr>
                <w:top w:val="nil"/>
                <w:left w:val="nil"/>
                <w:bottom w:val="nil"/>
                <w:right w:val="nil"/>
                <w:between w:val="nil"/>
              </w:pBdr>
              <w:spacing w:before="0" w:after="0" w:line="276" w:lineRule="auto"/>
              <w:jc w:val="left"/>
            </w:pPr>
          </w:p>
        </w:tc>
        <w:tc>
          <w:tcPr>
            <w:tcW w:w="202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8A17E03" w14:textId="77777777" w:rsidR="00744901" w:rsidRDefault="00254ED8">
            <w:pPr>
              <w:jc w:val="left"/>
              <w:rPr>
                <w:b/>
                <w:bCs/>
              </w:rPr>
            </w:pPr>
            <w:r>
              <w:rPr>
                <w:b/>
                <w:bCs/>
              </w:rPr>
              <w:t>Lỗi</w:t>
            </w:r>
          </w:p>
        </w:tc>
        <w:tc>
          <w:tcPr>
            <w:tcW w:w="5285" w:type="dxa"/>
            <w:gridSpan w:val="2"/>
            <w:tcBorders>
              <w:top w:val="single" w:sz="4" w:space="0" w:color="808080"/>
              <w:left w:val="single" w:sz="4" w:space="0" w:color="808080"/>
              <w:bottom w:val="single" w:sz="4" w:space="0" w:color="808080"/>
              <w:right w:val="single" w:sz="4" w:space="0" w:color="808080"/>
            </w:tcBorders>
            <w:vAlign w:val="center"/>
          </w:tcPr>
          <w:p w14:paraId="666C335F" w14:textId="77777777" w:rsidR="00744901" w:rsidRDefault="00254ED8">
            <w:r>
              <w:t>Giữ nguyên màn hình đăng nhập, báo lỗi.</w:t>
            </w:r>
          </w:p>
        </w:tc>
      </w:tr>
      <w:tr w:rsidR="00744901" w14:paraId="1B51320D"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5543A66" w14:textId="77777777" w:rsidR="00744901" w:rsidRDefault="00254ED8">
            <w:pPr>
              <w:jc w:val="left"/>
              <w:rPr>
                <w:b/>
                <w:bCs/>
              </w:rPr>
            </w:pPr>
            <w:r>
              <w:rPr>
                <w:b/>
                <w:bCs/>
              </w:rPr>
              <w:t>ĐẶC TẢ CHỨC NĂNG</w:t>
            </w:r>
          </w:p>
        </w:tc>
      </w:tr>
      <w:tr w:rsidR="00744901" w14:paraId="4E0B6DD4"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14F9CBC8" w14:textId="77777777" w:rsidR="00744901" w:rsidRDefault="00254ED8">
            <w:pPr>
              <w:jc w:val="left"/>
              <w:rPr>
                <w:b/>
                <w:bCs/>
              </w:rPr>
            </w:pPr>
            <w:r>
              <w:rPr>
                <w:b/>
                <w:bCs/>
              </w:rPr>
              <w:t>Luồng sự kiện chính/Kịch bản chính</w:t>
            </w:r>
          </w:p>
        </w:tc>
      </w:tr>
      <w:tr w:rsidR="00744901" w14:paraId="21912421" w14:textId="77777777">
        <w:trPr>
          <w:trHeight w:val="343"/>
        </w:trPr>
        <w:tc>
          <w:tcPr>
            <w:tcW w:w="9356" w:type="dxa"/>
            <w:gridSpan w:val="4"/>
            <w:tcBorders>
              <w:top w:val="single" w:sz="4" w:space="0" w:color="808080"/>
              <w:left w:val="single" w:sz="4" w:space="0" w:color="808080"/>
              <w:bottom w:val="single" w:sz="4" w:space="0" w:color="808080"/>
              <w:right w:val="single" w:sz="4" w:space="0" w:color="808080"/>
            </w:tcBorders>
            <w:vAlign w:val="center"/>
          </w:tcPr>
          <w:p w14:paraId="2781445F" w14:textId="77777777" w:rsidR="00744901" w:rsidRDefault="00254ED8">
            <w:pPr>
              <w:pBdr>
                <w:top w:val="nil"/>
                <w:left w:val="nil"/>
                <w:bottom w:val="nil"/>
                <w:right w:val="nil"/>
                <w:between w:val="nil"/>
              </w:pBdr>
              <w:ind w:left="1134" w:hanging="283"/>
              <w:rPr>
                <w:color w:val="000000"/>
              </w:rPr>
            </w:pPr>
            <w:r>
              <w:rPr>
                <w:color w:val="000000"/>
              </w:rPr>
              <w:t>1. Người dùng nhập Email và Mật khẩu.</w:t>
            </w:r>
          </w:p>
          <w:p w14:paraId="2528A8A3" w14:textId="77777777" w:rsidR="00744901" w:rsidRDefault="00254ED8">
            <w:pPr>
              <w:pBdr>
                <w:top w:val="nil"/>
                <w:left w:val="nil"/>
                <w:bottom w:val="nil"/>
                <w:right w:val="nil"/>
                <w:between w:val="nil"/>
              </w:pBdr>
              <w:ind w:left="1134" w:hanging="283"/>
              <w:rPr>
                <w:color w:val="000000"/>
              </w:rPr>
            </w:pPr>
            <w:r>
              <w:rPr>
                <w:color w:val="000000"/>
              </w:rPr>
              <w:t>2. Nhấn nút "Đăng nhập".</w:t>
            </w:r>
          </w:p>
          <w:p w14:paraId="23DA2A91" w14:textId="77777777" w:rsidR="00744901" w:rsidRDefault="00254ED8">
            <w:pPr>
              <w:pBdr>
                <w:top w:val="nil"/>
                <w:left w:val="nil"/>
                <w:bottom w:val="nil"/>
                <w:right w:val="nil"/>
                <w:between w:val="nil"/>
              </w:pBdr>
              <w:ind w:left="1134" w:hanging="283"/>
              <w:rPr>
                <w:color w:val="000000"/>
              </w:rPr>
            </w:pPr>
            <w:r>
              <w:rPr>
                <w:color w:val="000000"/>
              </w:rPr>
              <w:t>3. Hệ thống mã hóa mật khẩu và so khớp với CSDL.</w:t>
            </w:r>
          </w:p>
          <w:p w14:paraId="039FBCBE" w14:textId="77777777" w:rsidR="00744901" w:rsidRDefault="00254ED8">
            <w:pPr>
              <w:pBdr>
                <w:top w:val="nil"/>
                <w:left w:val="nil"/>
                <w:bottom w:val="nil"/>
                <w:right w:val="nil"/>
                <w:between w:val="nil"/>
              </w:pBdr>
              <w:ind w:left="1134" w:hanging="283"/>
              <w:rPr>
                <w:color w:val="000000"/>
              </w:rPr>
            </w:pPr>
            <w:r>
              <w:rPr>
                <w:color w:val="000000"/>
              </w:rPr>
              <w:t>4. Hệ thống kiểm tra trạng thái tài khoản (có bị khóa không).</w:t>
            </w:r>
          </w:p>
          <w:p w14:paraId="2218841D" w14:textId="77777777" w:rsidR="00744901" w:rsidRDefault="00254ED8">
            <w:pPr>
              <w:pBdr>
                <w:top w:val="nil"/>
                <w:left w:val="nil"/>
                <w:bottom w:val="nil"/>
                <w:right w:val="nil"/>
                <w:between w:val="nil"/>
              </w:pBdr>
              <w:ind w:left="1134" w:hanging="283"/>
              <w:rPr>
                <w:color w:val="000000"/>
              </w:rPr>
            </w:pPr>
            <w:r>
              <w:rPr>
                <w:color w:val="000000"/>
              </w:rPr>
              <w:t>5. Hệ thống cấp token truy cập và chuyển hướng người dùng.</w:t>
            </w:r>
          </w:p>
        </w:tc>
      </w:tr>
      <w:tr w:rsidR="00744901" w14:paraId="6F802587"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823C66D" w14:textId="77777777" w:rsidR="00744901" w:rsidRDefault="00254ED8">
            <w:pPr>
              <w:jc w:val="left"/>
              <w:rPr>
                <w:b/>
                <w:bCs/>
              </w:rPr>
            </w:pPr>
            <w:r>
              <w:rPr>
                <w:b/>
                <w:bCs/>
              </w:rPr>
              <w:t>Luồng sự kiện phát sinh/Kịch bản phát sinh</w:t>
            </w:r>
          </w:p>
        </w:tc>
      </w:tr>
      <w:tr w:rsidR="00744901" w14:paraId="236C0628"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22C9565" w14:textId="77777777" w:rsidR="00744901" w:rsidRDefault="00254ED8">
            <w:pPr>
              <w:rPr>
                <w:b/>
                <w:bCs/>
              </w:rPr>
            </w:pPr>
            <w:r>
              <w:rPr>
                <w:b/>
                <w:bCs/>
              </w:rPr>
              <w:t>Luồng A: Bỏ trống trường email</w:t>
            </w:r>
          </w:p>
        </w:tc>
      </w:tr>
      <w:tr w:rsidR="00744901" w14:paraId="30724FFF"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0234E46F" w14:textId="77777777" w:rsidR="00744901" w:rsidRDefault="00254ED8">
            <w:r>
              <w:t>Hệ thống hiển thị thông báo lỗi:</w:t>
            </w:r>
          </w:p>
          <w:p w14:paraId="422C16C5" w14:textId="77777777" w:rsidR="00744901" w:rsidRDefault="00254ED8">
            <w:pPr>
              <w:numPr>
                <w:ilvl w:val="0"/>
                <w:numId w:val="26"/>
              </w:numPr>
              <w:pBdr>
                <w:top w:val="nil"/>
                <w:left w:val="nil"/>
                <w:bottom w:val="nil"/>
                <w:right w:val="nil"/>
                <w:between w:val="nil"/>
              </w:pBdr>
              <w:spacing w:line="288" w:lineRule="auto"/>
              <w:ind w:left="851" w:hanging="284"/>
              <w:rPr>
                <w:color w:val="000000"/>
              </w:rPr>
            </w:pPr>
            <w:r>
              <w:rPr>
                <w:color w:val="000000"/>
              </w:rPr>
              <w:t>“Email là trường bắt buộc, vui lòng nhập”</w:t>
            </w:r>
          </w:p>
        </w:tc>
      </w:tr>
      <w:tr w:rsidR="00744901" w14:paraId="6F641965"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C73BE9B" w14:textId="77777777" w:rsidR="00744901" w:rsidRDefault="00254ED8">
            <w:pPr>
              <w:rPr>
                <w:b/>
                <w:bCs/>
              </w:rPr>
            </w:pPr>
            <w:r>
              <w:rPr>
                <w:b/>
                <w:bCs/>
              </w:rPr>
              <w:t>Luồng A1: Nhập email không tồn tại trên hệ thống</w:t>
            </w:r>
          </w:p>
        </w:tc>
      </w:tr>
      <w:tr w:rsidR="00744901" w14:paraId="6BE64C63"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vAlign w:val="center"/>
          </w:tcPr>
          <w:p w14:paraId="6E2F36C4" w14:textId="77777777" w:rsidR="00744901" w:rsidRDefault="00254ED8">
            <w:r>
              <w:t>Hệ thống hiển thị thông báo lỗi:</w:t>
            </w:r>
          </w:p>
          <w:p w14:paraId="2454FFCE" w14:textId="77777777" w:rsidR="00744901" w:rsidRDefault="00254ED8">
            <w:pPr>
              <w:numPr>
                <w:ilvl w:val="0"/>
                <w:numId w:val="26"/>
              </w:numPr>
              <w:pBdr>
                <w:top w:val="nil"/>
                <w:left w:val="nil"/>
                <w:bottom w:val="nil"/>
                <w:right w:val="nil"/>
                <w:between w:val="nil"/>
              </w:pBdr>
              <w:spacing w:line="288" w:lineRule="auto"/>
              <w:ind w:left="851" w:hanging="284"/>
              <w:rPr>
                <w:color w:val="000000"/>
              </w:rPr>
            </w:pPr>
            <w:r>
              <w:rPr>
                <w:color w:val="000000"/>
              </w:rPr>
              <w:t>“Tài khoản không tồn tại”.</w:t>
            </w:r>
          </w:p>
        </w:tc>
      </w:tr>
      <w:tr w:rsidR="00744901" w14:paraId="0657DF2A"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D0D67E6" w14:textId="77777777" w:rsidR="00744901" w:rsidRDefault="00254ED8">
            <w:pPr>
              <w:jc w:val="center"/>
            </w:pPr>
            <w:r>
              <w:rPr>
                <w:b/>
                <w:bCs/>
              </w:rPr>
              <w:t>Giao diện minh họa</w:t>
            </w:r>
          </w:p>
        </w:tc>
      </w:tr>
    </w:tbl>
    <w:p w14:paraId="7419046E" w14:textId="3937383C" w:rsidR="00744901" w:rsidRDefault="00254ED8">
      <w:pPr>
        <w:pStyle w:val="Heading3"/>
      </w:pPr>
      <w:bookmarkStart w:id="77" w:name="_Toc217198644"/>
      <w:r>
        <w:t>UC4: Đổi mật khẩu</w:t>
      </w:r>
      <w:bookmarkEnd w:id="77"/>
    </w:p>
    <w:tbl>
      <w:tblPr>
        <w:tblStyle w:val="a9"/>
        <w:tblW w:w="9356"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2042"/>
        <w:gridCol w:w="2029"/>
        <w:gridCol w:w="2627"/>
        <w:gridCol w:w="2658"/>
      </w:tblGrid>
      <w:tr w:rsidR="00744901" w14:paraId="791F5A31" w14:textId="77777777">
        <w:trPr>
          <w:trHeight w:val="728"/>
        </w:trPr>
        <w:tc>
          <w:tcPr>
            <w:tcW w:w="4071"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ECBD64F" w14:textId="77777777" w:rsidR="00744901" w:rsidRDefault="00254ED8">
            <w:pPr>
              <w:jc w:val="left"/>
              <w:rPr>
                <w:b/>
                <w:bCs/>
              </w:rPr>
            </w:pPr>
            <w:r>
              <w:rPr>
                <w:b/>
                <w:bCs/>
              </w:rPr>
              <w:t>UC4</w:t>
            </w:r>
          </w:p>
        </w:tc>
        <w:tc>
          <w:tcPr>
            <w:tcW w:w="2627"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6CE999B2" w14:textId="77777777" w:rsidR="00744901" w:rsidRDefault="00254ED8">
            <w:pPr>
              <w:jc w:val="left"/>
              <w:rPr>
                <w:b/>
                <w:bCs/>
              </w:rPr>
            </w:pPr>
            <w:r>
              <w:rPr>
                <w:b/>
                <w:bCs/>
              </w:rPr>
              <w:t>Đổi mật khẩu</w:t>
            </w:r>
          </w:p>
        </w:tc>
        <w:tc>
          <w:tcPr>
            <w:tcW w:w="265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8BA2B63" w14:textId="77777777" w:rsidR="00744901" w:rsidRDefault="00254ED8">
            <w:pPr>
              <w:jc w:val="left"/>
              <w:rPr>
                <w:b/>
                <w:bCs/>
              </w:rPr>
            </w:pPr>
            <w:r>
              <w:rPr>
                <w:b/>
                <w:bCs/>
              </w:rPr>
              <w:t>Độ phức tạp: Trung bình</w:t>
            </w:r>
          </w:p>
        </w:tc>
      </w:tr>
      <w:tr w:rsidR="00744901" w14:paraId="3A7A1430" w14:textId="77777777">
        <w:trPr>
          <w:trHeight w:val="314"/>
        </w:trPr>
        <w:tc>
          <w:tcPr>
            <w:tcW w:w="4071"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42D3F2DA" w14:textId="77777777" w:rsidR="00744901" w:rsidRDefault="00254ED8">
            <w:pPr>
              <w:jc w:val="left"/>
              <w:rPr>
                <w:b/>
                <w:bCs/>
              </w:rPr>
            </w:pPr>
            <w:r>
              <w:rPr>
                <w:b/>
                <w:bCs/>
              </w:rPr>
              <w:t>Mô tả</w:t>
            </w:r>
          </w:p>
        </w:tc>
        <w:tc>
          <w:tcPr>
            <w:tcW w:w="5285" w:type="dxa"/>
            <w:gridSpan w:val="2"/>
            <w:tcBorders>
              <w:top w:val="single" w:sz="4" w:space="0" w:color="808080"/>
              <w:left w:val="single" w:sz="4" w:space="0" w:color="808080"/>
              <w:bottom w:val="single" w:sz="4" w:space="0" w:color="808080"/>
              <w:right w:val="single" w:sz="4" w:space="0" w:color="808080"/>
            </w:tcBorders>
            <w:vAlign w:val="center"/>
          </w:tcPr>
          <w:p w14:paraId="58186225" w14:textId="77777777" w:rsidR="00744901" w:rsidRDefault="00254ED8">
            <w:r>
              <w:t>Cho phép người dùng thay đổi mật khẩu hiện tại để bảo vệ tài khoản.</w:t>
            </w:r>
          </w:p>
        </w:tc>
      </w:tr>
      <w:tr w:rsidR="00744901" w14:paraId="2A82E094" w14:textId="77777777">
        <w:trPr>
          <w:trHeight w:val="705"/>
        </w:trPr>
        <w:tc>
          <w:tcPr>
            <w:tcW w:w="4071" w:type="dxa"/>
            <w:gridSpan w:val="2"/>
            <w:tcBorders>
              <w:top w:val="single" w:sz="4" w:space="0" w:color="808080"/>
              <w:left w:val="single" w:sz="4" w:space="0" w:color="808080"/>
              <w:right w:val="single" w:sz="4" w:space="0" w:color="808080"/>
            </w:tcBorders>
            <w:shd w:val="clear" w:color="auto" w:fill="D9E2F3"/>
            <w:vAlign w:val="center"/>
          </w:tcPr>
          <w:p w14:paraId="78653ABE" w14:textId="77777777" w:rsidR="00744901" w:rsidRDefault="00254ED8">
            <w:pPr>
              <w:jc w:val="left"/>
              <w:rPr>
                <w:b/>
                <w:bCs/>
              </w:rPr>
            </w:pPr>
            <w:r>
              <w:rPr>
                <w:b/>
                <w:bCs/>
              </w:rPr>
              <w:t>Tác nhân</w:t>
            </w:r>
          </w:p>
        </w:tc>
        <w:tc>
          <w:tcPr>
            <w:tcW w:w="5285" w:type="dxa"/>
            <w:gridSpan w:val="2"/>
            <w:tcBorders>
              <w:top w:val="single" w:sz="4" w:space="0" w:color="808080"/>
              <w:left w:val="single" w:sz="4" w:space="0" w:color="808080"/>
              <w:right w:val="single" w:sz="4" w:space="0" w:color="808080"/>
            </w:tcBorders>
            <w:vAlign w:val="center"/>
          </w:tcPr>
          <w:p w14:paraId="5E8B8BE6" w14:textId="77777777" w:rsidR="00744901" w:rsidRDefault="00254ED8">
            <w:r>
              <w:t>Nhân viên, Quản lý</w:t>
            </w:r>
          </w:p>
        </w:tc>
      </w:tr>
      <w:tr w:rsidR="00744901" w14:paraId="252CE172" w14:textId="77777777">
        <w:trPr>
          <w:trHeight w:val="339"/>
        </w:trPr>
        <w:tc>
          <w:tcPr>
            <w:tcW w:w="4071"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9EE686D" w14:textId="77777777" w:rsidR="00744901" w:rsidRDefault="00254ED8">
            <w:pPr>
              <w:jc w:val="left"/>
              <w:rPr>
                <w:b/>
                <w:bCs/>
              </w:rPr>
            </w:pPr>
            <w:r>
              <w:rPr>
                <w:b/>
                <w:bCs/>
              </w:rPr>
              <w:t>Tiền điều kiện</w:t>
            </w:r>
          </w:p>
        </w:tc>
        <w:tc>
          <w:tcPr>
            <w:tcW w:w="5285" w:type="dxa"/>
            <w:gridSpan w:val="2"/>
            <w:tcBorders>
              <w:top w:val="single" w:sz="4" w:space="0" w:color="808080"/>
              <w:left w:val="single" w:sz="4" w:space="0" w:color="808080"/>
              <w:bottom w:val="single" w:sz="4" w:space="0" w:color="808080"/>
              <w:right w:val="single" w:sz="4" w:space="0" w:color="808080"/>
            </w:tcBorders>
            <w:vAlign w:val="center"/>
          </w:tcPr>
          <w:p w14:paraId="4A29158F" w14:textId="77777777" w:rsidR="00744901" w:rsidRDefault="00254ED8">
            <w:r>
              <w:t>Người dùng đã đăng nhập vào hệ thống.</w:t>
            </w:r>
          </w:p>
        </w:tc>
      </w:tr>
      <w:tr w:rsidR="00744901" w14:paraId="70552F73" w14:textId="77777777">
        <w:trPr>
          <w:trHeight w:val="321"/>
        </w:trPr>
        <w:tc>
          <w:tcPr>
            <w:tcW w:w="2042"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45D1ABBB" w14:textId="77777777" w:rsidR="00744901" w:rsidRDefault="00254ED8">
            <w:pPr>
              <w:jc w:val="left"/>
              <w:rPr>
                <w:b/>
                <w:bCs/>
              </w:rPr>
            </w:pPr>
            <w:r>
              <w:rPr>
                <w:b/>
                <w:bCs/>
              </w:rPr>
              <w:t>Hậu điều kiện</w:t>
            </w:r>
          </w:p>
        </w:tc>
        <w:tc>
          <w:tcPr>
            <w:tcW w:w="202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7B5EC31" w14:textId="77777777" w:rsidR="00744901" w:rsidRDefault="00254ED8">
            <w:pPr>
              <w:jc w:val="left"/>
              <w:rPr>
                <w:b/>
                <w:bCs/>
              </w:rPr>
            </w:pPr>
            <w:r>
              <w:rPr>
                <w:b/>
                <w:bCs/>
              </w:rPr>
              <w:t>Thành công</w:t>
            </w:r>
          </w:p>
        </w:tc>
        <w:tc>
          <w:tcPr>
            <w:tcW w:w="5285" w:type="dxa"/>
            <w:gridSpan w:val="2"/>
            <w:tcBorders>
              <w:top w:val="single" w:sz="4" w:space="0" w:color="808080"/>
              <w:left w:val="single" w:sz="4" w:space="0" w:color="808080"/>
              <w:bottom w:val="single" w:sz="4" w:space="0" w:color="808080"/>
              <w:right w:val="single" w:sz="4" w:space="0" w:color="808080"/>
            </w:tcBorders>
            <w:vAlign w:val="center"/>
          </w:tcPr>
          <w:p w14:paraId="3932E3AD" w14:textId="77777777" w:rsidR="00744901" w:rsidRDefault="00254ED8">
            <w:r>
              <w:t>Mật khẩu mới được cập nhật vào CSDL.</w:t>
            </w:r>
          </w:p>
        </w:tc>
      </w:tr>
      <w:tr w:rsidR="00744901" w14:paraId="445DA347" w14:textId="77777777">
        <w:trPr>
          <w:trHeight w:val="290"/>
        </w:trPr>
        <w:tc>
          <w:tcPr>
            <w:tcW w:w="2042"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0F0A332F" w14:textId="77777777" w:rsidR="00744901" w:rsidRDefault="00744901">
            <w:pPr>
              <w:widowControl w:val="0"/>
              <w:pBdr>
                <w:top w:val="nil"/>
                <w:left w:val="nil"/>
                <w:bottom w:val="nil"/>
                <w:right w:val="nil"/>
                <w:between w:val="nil"/>
              </w:pBdr>
              <w:spacing w:before="0" w:after="0" w:line="276" w:lineRule="auto"/>
              <w:jc w:val="left"/>
            </w:pPr>
          </w:p>
        </w:tc>
        <w:tc>
          <w:tcPr>
            <w:tcW w:w="202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55A54D7" w14:textId="77777777" w:rsidR="00744901" w:rsidRDefault="00254ED8">
            <w:pPr>
              <w:jc w:val="left"/>
              <w:rPr>
                <w:b/>
                <w:bCs/>
              </w:rPr>
            </w:pPr>
            <w:r>
              <w:rPr>
                <w:b/>
                <w:bCs/>
              </w:rPr>
              <w:t>Lỗi</w:t>
            </w:r>
          </w:p>
        </w:tc>
        <w:tc>
          <w:tcPr>
            <w:tcW w:w="5285" w:type="dxa"/>
            <w:gridSpan w:val="2"/>
            <w:tcBorders>
              <w:top w:val="single" w:sz="4" w:space="0" w:color="808080"/>
              <w:left w:val="single" w:sz="4" w:space="0" w:color="808080"/>
              <w:bottom w:val="single" w:sz="4" w:space="0" w:color="808080"/>
              <w:right w:val="single" w:sz="4" w:space="0" w:color="808080"/>
            </w:tcBorders>
            <w:vAlign w:val="center"/>
          </w:tcPr>
          <w:p w14:paraId="45756983" w14:textId="77777777" w:rsidR="00744901" w:rsidRDefault="00254ED8">
            <w:r>
              <w:t>Mật khẩu không đổi.</w:t>
            </w:r>
          </w:p>
        </w:tc>
      </w:tr>
      <w:tr w:rsidR="00744901" w14:paraId="594E7116"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74DA8B8" w14:textId="77777777" w:rsidR="00744901" w:rsidRDefault="00254ED8">
            <w:pPr>
              <w:jc w:val="left"/>
              <w:rPr>
                <w:b/>
                <w:bCs/>
              </w:rPr>
            </w:pPr>
            <w:r>
              <w:rPr>
                <w:b/>
                <w:bCs/>
              </w:rPr>
              <w:t>ĐẶC TẢ CHỨC NĂNG</w:t>
            </w:r>
          </w:p>
        </w:tc>
      </w:tr>
      <w:tr w:rsidR="00744901" w14:paraId="2CF08287"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31553574" w14:textId="77777777" w:rsidR="00744901" w:rsidRDefault="00254ED8">
            <w:pPr>
              <w:jc w:val="left"/>
              <w:rPr>
                <w:b/>
                <w:bCs/>
              </w:rPr>
            </w:pPr>
            <w:r>
              <w:rPr>
                <w:b/>
                <w:bCs/>
              </w:rPr>
              <w:t>Luồng sự kiện chính/Kịch bản chính</w:t>
            </w:r>
          </w:p>
        </w:tc>
      </w:tr>
      <w:tr w:rsidR="00744901" w14:paraId="7DDA9377" w14:textId="77777777">
        <w:trPr>
          <w:trHeight w:val="343"/>
        </w:trPr>
        <w:tc>
          <w:tcPr>
            <w:tcW w:w="9356" w:type="dxa"/>
            <w:gridSpan w:val="4"/>
            <w:tcBorders>
              <w:top w:val="single" w:sz="4" w:space="0" w:color="808080"/>
              <w:left w:val="single" w:sz="4" w:space="0" w:color="808080"/>
              <w:bottom w:val="single" w:sz="4" w:space="0" w:color="808080"/>
              <w:right w:val="single" w:sz="4" w:space="0" w:color="808080"/>
            </w:tcBorders>
            <w:vAlign w:val="center"/>
          </w:tcPr>
          <w:p w14:paraId="21CC314A" w14:textId="77777777" w:rsidR="00744901" w:rsidRDefault="00254ED8">
            <w:pPr>
              <w:pBdr>
                <w:top w:val="nil"/>
                <w:left w:val="nil"/>
                <w:bottom w:val="nil"/>
                <w:right w:val="nil"/>
                <w:between w:val="nil"/>
              </w:pBdr>
              <w:ind w:left="1134" w:hanging="283"/>
              <w:rPr>
                <w:color w:val="000000"/>
              </w:rPr>
            </w:pPr>
            <w:r>
              <w:rPr>
                <w:color w:val="000000"/>
              </w:rPr>
              <w:t xml:space="preserve"> 1. Người dùng vào menu "Cài đặt" -&gt; "Đổi mật khẩu".</w:t>
            </w:r>
          </w:p>
          <w:p w14:paraId="318B98DC" w14:textId="77777777" w:rsidR="00744901" w:rsidRDefault="00254ED8">
            <w:pPr>
              <w:pBdr>
                <w:top w:val="nil"/>
                <w:left w:val="nil"/>
                <w:bottom w:val="nil"/>
                <w:right w:val="nil"/>
                <w:between w:val="nil"/>
              </w:pBdr>
              <w:ind w:left="1134" w:hanging="283"/>
              <w:rPr>
                <w:color w:val="000000"/>
              </w:rPr>
            </w:pPr>
            <w:r>
              <w:rPr>
                <w:color w:val="000000"/>
              </w:rPr>
              <w:t>2. Nhập Mật khẩu cũ, Mật khẩu mới và Nhập lại mật khẩu mới.</w:t>
            </w:r>
          </w:p>
          <w:p w14:paraId="5373F382" w14:textId="77777777" w:rsidR="00744901" w:rsidRDefault="00254ED8">
            <w:pPr>
              <w:pBdr>
                <w:top w:val="nil"/>
                <w:left w:val="nil"/>
                <w:bottom w:val="nil"/>
                <w:right w:val="nil"/>
                <w:between w:val="nil"/>
              </w:pBdr>
              <w:ind w:left="1134" w:hanging="283"/>
              <w:rPr>
                <w:color w:val="000000"/>
              </w:rPr>
            </w:pPr>
            <w:r>
              <w:rPr>
                <w:color w:val="000000"/>
              </w:rPr>
              <w:t>3. Nhấn "Lưu thay đổi".</w:t>
            </w:r>
          </w:p>
          <w:p w14:paraId="225195EC" w14:textId="77777777" w:rsidR="00744901" w:rsidRDefault="00254ED8">
            <w:pPr>
              <w:pBdr>
                <w:top w:val="nil"/>
                <w:left w:val="nil"/>
                <w:bottom w:val="nil"/>
                <w:right w:val="nil"/>
                <w:between w:val="nil"/>
              </w:pBdr>
              <w:ind w:left="1134" w:hanging="283"/>
              <w:rPr>
                <w:color w:val="000000"/>
              </w:rPr>
            </w:pPr>
            <w:r>
              <w:rPr>
                <w:color w:val="000000"/>
              </w:rPr>
              <w:t>4. Hệ thống kiểm tra mật khẩu cũ có đúng không.</w:t>
            </w:r>
          </w:p>
          <w:p w14:paraId="2EF15474" w14:textId="77777777" w:rsidR="00744901" w:rsidRDefault="00254ED8">
            <w:pPr>
              <w:pBdr>
                <w:top w:val="nil"/>
                <w:left w:val="nil"/>
                <w:bottom w:val="nil"/>
                <w:right w:val="nil"/>
                <w:between w:val="nil"/>
              </w:pBdr>
              <w:ind w:left="1134" w:hanging="283"/>
              <w:rPr>
                <w:color w:val="000000"/>
              </w:rPr>
            </w:pPr>
            <w:r>
              <w:rPr>
                <w:color w:val="000000"/>
              </w:rPr>
              <w:t>+ Nếu sai, chuyển sang Luồng A.</w:t>
            </w:r>
          </w:p>
          <w:p w14:paraId="7B41B82F" w14:textId="77777777" w:rsidR="00744901" w:rsidRDefault="00254ED8">
            <w:pPr>
              <w:pBdr>
                <w:top w:val="nil"/>
                <w:left w:val="nil"/>
                <w:bottom w:val="nil"/>
                <w:right w:val="nil"/>
                <w:between w:val="nil"/>
              </w:pBdr>
              <w:ind w:left="1134" w:hanging="283"/>
              <w:rPr>
                <w:color w:val="000000"/>
              </w:rPr>
            </w:pPr>
            <w:r>
              <w:rPr>
                <w:color w:val="000000"/>
              </w:rPr>
              <w:t>5. Hệ thống cập nhật mật khẩu mới.</w:t>
            </w:r>
          </w:p>
          <w:p w14:paraId="2343DF4F" w14:textId="77777777" w:rsidR="00744901" w:rsidRDefault="00254ED8">
            <w:pPr>
              <w:pBdr>
                <w:top w:val="nil"/>
                <w:left w:val="nil"/>
                <w:bottom w:val="nil"/>
                <w:right w:val="nil"/>
                <w:between w:val="nil"/>
              </w:pBdr>
              <w:ind w:left="1134" w:hanging="283"/>
              <w:rPr>
                <w:color w:val="000000"/>
              </w:rPr>
            </w:pPr>
            <w:r>
              <w:rPr>
                <w:color w:val="000000"/>
              </w:rPr>
              <w:t>6. Thông báo "Đổi mật khẩu thành công".</w:t>
            </w:r>
          </w:p>
        </w:tc>
      </w:tr>
      <w:tr w:rsidR="00744901" w14:paraId="65555D2B"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45583E28" w14:textId="77777777" w:rsidR="00744901" w:rsidRDefault="00254ED8">
            <w:pPr>
              <w:jc w:val="left"/>
              <w:rPr>
                <w:b/>
                <w:bCs/>
              </w:rPr>
            </w:pPr>
            <w:r>
              <w:rPr>
                <w:b/>
                <w:bCs/>
              </w:rPr>
              <w:t>Luồng sự kiện phát sinh/Kịch bản phát sinh</w:t>
            </w:r>
          </w:p>
        </w:tc>
      </w:tr>
      <w:tr w:rsidR="00744901" w14:paraId="4C022A36"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16E43641" w14:textId="77777777" w:rsidR="00744901" w:rsidRDefault="00254ED8">
            <w:pPr>
              <w:jc w:val="left"/>
              <w:rPr>
                <w:b/>
                <w:bCs/>
              </w:rPr>
            </w:pPr>
            <w:r>
              <w:rPr>
                <w:b/>
                <w:bCs/>
              </w:rPr>
              <w:t>Luồng A: Mật khẩu cũ không đúng</w:t>
            </w:r>
          </w:p>
        </w:tc>
      </w:tr>
      <w:tr w:rsidR="00744901" w14:paraId="1BDFE874"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vAlign w:val="center"/>
          </w:tcPr>
          <w:p w14:paraId="0A1A4837" w14:textId="77777777" w:rsidR="00744901" w:rsidRDefault="00254ED8">
            <w:pPr>
              <w:jc w:val="left"/>
            </w:pPr>
            <w:r>
              <w:t>Hệ thống xác thực mật khẩu cũ thất bại:</w:t>
            </w:r>
          </w:p>
          <w:p w14:paraId="2D511D5B" w14:textId="77777777" w:rsidR="00744901" w:rsidRDefault="00254ED8">
            <w:pPr>
              <w:jc w:val="left"/>
            </w:pPr>
            <w:r>
              <w:t>    – Hiển thị thông báo: "Mật khẩu hiện tại không đúng."</w:t>
            </w:r>
          </w:p>
        </w:tc>
      </w:tr>
      <w:tr w:rsidR="00744901" w14:paraId="37956D6E"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7E56D0C" w14:textId="77777777" w:rsidR="00744901" w:rsidRDefault="00254ED8">
            <w:pPr>
              <w:jc w:val="center"/>
            </w:pPr>
            <w:r>
              <w:rPr>
                <w:b/>
                <w:bCs/>
              </w:rPr>
              <w:t>Giao diện minh họa</w:t>
            </w:r>
          </w:p>
        </w:tc>
      </w:tr>
    </w:tbl>
    <w:p w14:paraId="7A93E967" w14:textId="77777777" w:rsidR="00744901" w:rsidRPr="00DB5917" w:rsidRDefault="00744901">
      <w:pPr>
        <w:rPr>
          <w:sz w:val="18"/>
        </w:rPr>
      </w:pPr>
    </w:p>
    <w:p w14:paraId="176E0975" w14:textId="1675236D" w:rsidR="00744901" w:rsidRDefault="00254ED8">
      <w:pPr>
        <w:pStyle w:val="Heading3"/>
      </w:pPr>
      <w:bookmarkStart w:id="78" w:name="_Toc217198645"/>
      <w:r>
        <w:t>UC5: Cập nhật thông tin cá nhân</w:t>
      </w:r>
      <w:bookmarkEnd w:id="78"/>
    </w:p>
    <w:tbl>
      <w:tblPr>
        <w:tblStyle w:val="aa"/>
        <w:tblW w:w="9356"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2042"/>
        <w:gridCol w:w="1644"/>
        <w:gridCol w:w="3012"/>
        <w:gridCol w:w="2658"/>
      </w:tblGrid>
      <w:tr w:rsidR="00744901" w14:paraId="01E023AD" w14:textId="77777777">
        <w:trPr>
          <w:trHeight w:val="728"/>
        </w:trPr>
        <w:tc>
          <w:tcPr>
            <w:tcW w:w="368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36D9CDA" w14:textId="77777777" w:rsidR="00744901" w:rsidRDefault="00254ED8">
            <w:pPr>
              <w:jc w:val="left"/>
              <w:rPr>
                <w:b/>
                <w:bCs/>
              </w:rPr>
            </w:pPr>
            <w:r>
              <w:rPr>
                <w:b/>
                <w:bCs/>
              </w:rPr>
              <w:t>UC5</w:t>
            </w:r>
          </w:p>
        </w:tc>
        <w:tc>
          <w:tcPr>
            <w:tcW w:w="301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4F273EBF" w14:textId="77777777" w:rsidR="00744901" w:rsidRDefault="00254ED8">
            <w:pPr>
              <w:jc w:val="left"/>
              <w:rPr>
                <w:b/>
                <w:bCs/>
              </w:rPr>
            </w:pPr>
            <w:r>
              <w:rPr>
                <w:b/>
                <w:bCs/>
              </w:rPr>
              <w:t>Cập nhật thông tin cá nhân</w:t>
            </w:r>
          </w:p>
        </w:tc>
        <w:tc>
          <w:tcPr>
            <w:tcW w:w="265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2F9F006D" w14:textId="77777777" w:rsidR="00744901" w:rsidRDefault="00254ED8">
            <w:pPr>
              <w:jc w:val="left"/>
              <w:rPr>
                <w:b/>
                <w:bCs/>
              </w:rPr>
            </w:pPr>
            <w:r>
              <w:rPr>
                <w:b/>
                <w:bCs/>
              </w:rPr>
              <w:t>Độ phức tạp: Thấp</w:t>
            </w:r>
          </w:p>
        </w:tc>
      </w:tr>
      <w:tr w:rsidR="00744901" w14:paraId="58208FF5" w14:textId="77777777">
        <w:trPr>
          <w:trHeight w:val="314"/>
        </w:trPr>
        <w:tc>
          <w:tcPr>
            <w:tcW w:w="368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0EC561AB" w14:textId="77777777" w:rsidR="00744901" w:rsidRDefault="00254ED8">
            <w:pPr>
              <w:jc w:val="left"/>
              <w:rPr>
                <w:b/>
                <w:bCs/>
              </w:rPr>
            </w:pPr>
            <w:r>
              <w:rPr>
                <w:b/>
                <w:bCs/>
              </w:rPr>
              <w:t>Mô tả</w:t>
            </w:r>
          </w:p>
        </w:tc>
        <w:tc>
          <w:tcPr>
            <w:tcW w:w="5670" w:type="dxa"/>
            <w:gridSpan w:val="2"/>
            <w:tcBorders>
              <w:top w:val="single" w:sz="4" w:space="0" w:color="808080"/>
              <w:left w:val="single" w:sz="4" w:space="0" w:color="808080"/>
              <w:bottom w:val="single" w:sz="4" w:space="0" w:color="808080"/>
              <w:right w:val="single" w:sz="4" w:space="0" w:color="808080"/>
            </w:tcBorders>
            <w:vAlign w:val="center"/>
          </w:tcPr>
          <w:p w14:paraId="45408AFB" w14:textId="77777777" w:rsidR="00744901" w:rsidRDefault="00254ED8">
            <w:pPr>
              <w:jc w:val="left"/>
            </w:pPr>
            <w:r>
              <w:t>Cho phép người dùng chỉnh sửa hồ sơ cá nhân (Họ tên, SĐT, Địa chỉ, Avatar).</w:t>
            </w:r>
          </w:p>
        </w:tc>
      </w:tr>
      <w:tr w:rsidR="00744901" w14:paraId="5F3D002E" w14:textId="77777777">
        <w:trPr>
          <w:trHeight w:val="705"/>
        </w:trPr>
        <w:tc>
          <w:tcPr>
            <w:tcW w:w="3686" w:type="dxa"/>
            <w:gridSpan w:val="2"/>
            <w:tcBorders>
              <w:top w:val="single" w:sz="4" w:space="0" w:color="808080"/>
              <w:left w:val="single" w:sz="4" w:space="0" w:color="808080"/>
              <w:right w:val="single" w:sz="4" w:space="0" w:color="808080"/>
            </w:tcBorders>
            <w:shd w:val="clear" w:color="auto" w:fill="D9E2F3"/>
            <w:vAlign w:val="center"/>
          </w:tcPr>
          <w:p w14:paraId="743F7C7F" w14:textId="77777777" w:rsidR="00744901" w:rsidRDefault="00254ED8">
            <w:pPr>
              <w:jc w:val="left"/>
              <w:rPr>
                <w:b/>
                <w:bCs/>
              </w:rPr>
            </w:pPr>
            <w:r>
              <w:rPr>
                <w:b/>
                <w:bCs/>
              </w:rPr>
              <w:t>Tác nhân</w:t>
            </w:r>
          </w:p>
        </w:tc>
        <w:tc>
          <w:tcPr>
            <w:tcW w:w="5670" w:type="dxa"/>
            <w:gridSpan w:val="2"/>
            <w:tcBorders>
              <w:top w:val="single" w:sz="4" w:space="0" w:color="808080"/>
              <w:left w:val="single" w:sz="4" w:space="0" w:color="808080"/>
              <w:right w:val="single" w:sz="4" w:space="0" w:color="808080"/>
            </w:tcBorders>
            <w:vAlign w:val="center"/>
          </w:tcPr>
          <w:p w14:paraId="429813D1" w14:textId="77777777" w:rsidR="00744901" w:rsidRDefault="00254ED8">
            <w:pPr>
              <w:jc w:val="left"/>
            </w:pPr>
            <w:r>
              <w:t>Nhân viên, Quản lý</w:t>
            </w:r>
          </w:p>
        </w:tc>
      </w:tr>
      <w:tr w:rsidR="00744901" w14:paraId="5EA60724" w14:textId="77777777">
        <w:trPr>
          <w:trHeight w:val="339"/>
        </w:trPr>
        <w:tc>
          <w:tcPr>
            <w:tcW w:w="368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423CDAF3" w14:textId="77777777" w:rsidR="00744901" w:rsidRDefault="00254ED8">
            <w:pPr>
              <w:jc w:val="left"/>
              <w:rPr>
                <w:b/>
                <w:bCs/>
              </w:rPr>
            </w:pPr>
            <w:r>
              <w:rPr>
                <w:b/>
                <w:bCs/>
              </w:rPr>
              <w:t>Tiền điều kiện</w:t>
            </w:r>
          </w:p>
        </w:tc>
        <w:tc>
          <w:tcPr>
            <w:tcW w:w="5670" w:type="dxa"/>
            <w:gridSpan w:val="2"/>
            <w:tcBorders>
              <w:top w:val="single" w:sz="4" w:space="0" w:color="808080"/>
              <w:left w:val="single" w:sz="4" w:space="0" w:color="808080"/>
              <w:bottom w:val="single" w:sz="4" w:space="0" w:color="808080"/>
              <w:right w:val="single" w:sz="4" w:space="0" w:color="808080"/>
            </w:tcBorders>
            <w:vAlign w:val="center"/>
          </w:tcPr>
          <w:p w14:paraId="33A867E2" w14:textId="77777777" w:rsidR="00744901" w:rsidRDefault="00254ED8">
            <w:pPr>
              <w:jc w:val="left"/>
            </w:pPr>
            <w:r>
              <w:t>Người dùng đã đăng nhập và vào màn hình "Hồ sơ".</w:t>
            </w:r>
          </w:p>
        </w:tc>
      </w:tr>
      <w:tr w:rsidR="00744901" w14:paraId="118DAE8F" w14:textId="77777777">
        <w:trPr>
          <w:trHeight w:val="321"/>
        </w:trPr>
        <w:tc>
          <w:tcPr>
            <w:tcW w:w="2042"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226CD934" w14:textId="77777777" w:rsidR="00744901" w:rsidRDefault="00254ED8">
            <w:pPr>
              <w:jc w:val="left"/>
              <w:rPr>
                <w:b/>
                <w:bCs/>
              </w:rPr>
            </w:pPr>
            <w:r>
              <w:rPr>
                <w:b/>
                <w:bCs/>
              </w:rPr>
              <w:t>Hậu điều kiện</w:t>
            </w:r>
          </w:p>
        </w:tc>
        <w:tc>
          <w:tcPr>
            <w:tcW w:w="1644"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44D573A9" w14:textId="77777777" w:rsidR="00744901" w:rsidRDefault="00254ED8">
            <w:pPr>
              <w:jc w:val="left"/>
              <w:rPr>
                <w:b/>
                <w:bCs/>
              </w:rPr>
            </w:pPr>
            <w:r>
              <w:rPr>
                <w:b/>
                <w:bCs/>
              </w:rPr>
              <w:t>Thành công</w:t>
            </w:r>
          </w:p>
        </w:tc>
        <w:tc>
          <w:tcPr>
            <w:tcW w:w="5670" w:type="dxa"/>
            <w:gridSpan w:val="2"/>
            <w:tcBorders>
              <w:top w:val="single" w:sz="4" w:space="0" w:color="808080"/>
              <w:left w:val="single" w:sz="4" w:space="0" w:color="808080"/>
              <w:bottom w:val="single" w:sz="4" w:space="0" w:color="808080"/>
              <w:right w:val="single" w:sz="4" w:space="0" w:color="808080"/>
            </w:tcBorders>
            <w:vAlign w:val="center"/>
          </w:tcPr>
          <w:p w14:paraId="4BC2F715" w14:textId="77777777" w:rsidR="00744901" w:rsidRDefault="00254ED8">
            <w:pPr>
              <w:jc w:val="left"/>
            </w:pPr>
            <w:r>
              <w:t>Cập nhật thông tin cá nhân thành công</w:t>
            </w:r>
          </w:p>
        </w:tc>
      </w:tr>
      <w:tr w:rsidR="00744901" w14:paraId="282A0EFF" w14:textId="77777777">
        <w:trPr>
          <w:trHeight w:val="290"/>
        </w:trPr>
        <w:tc>
          <w:tcPr>
            <w:tcW w:w="2042"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036E53D5" w14:textId="77777777" w:rsidR="00744901" w:rsidRDefault="00744901">
            <w:pPr>
              <w:widowControl w:val="0"/>
              <w:pBdr>
                <w:top w:val="nil"/>
                <w:left w:val="nil"/>
                <w:bottom w:val="nil"/>
                <w:right w:val="nil"/>
                <w:between w:val="nil"/>
              </w:pBdr>
              <w:spacing w:before="0" w:after="0" w:line="276" w:lineRule="auto"/>
              <w:jc w:val="left"/>
            </w:pPr>
          </w:p>
        </w:tc>
        <w:tc>
          <w:tcPr>
            <w:tcW w:w="1644"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A92C87A" w14:textId="77777777" w:rsidR="00744901" w:rsidRDefault="00254ED8">
            <w:pPr>
              <w:jc w:val="left"/>
              <w:rPr>
                <w:b/>
                <w:bCs/>
              </w:rPr>
            </w:pPr>
            <w:r>
              <w:rPr>
                <w:b/>
                <w:bCs/>
              </w:rPr>
              <w:t>Lỗi</w:t>
            </w:r>
          </w:p>
        </w:tc>
        <w:tc>
          <w:tcPr>
            <w:tcW w:w="5670" w:type="dxa"/>
            <w:gridSpan w:val="2"/>
            <w:tcBorders>
              <w:top w:val="single" w:sz="4" w:space="0" w:color="808080"/>
              <w:left w:val="single" w:sz="4" w:space="0" w:color="808080"/>
              <w:bottom w:val="single" w:sz="4" w:space="0" w:color="808080"/>
              <w:right w:val="single" w:sz="4" w:space="0" w:color="808080"/>
            </w:tcBorders>
            <w:vAlign w:val="center"/>
          </w:tcPr>
          <w:p w14:paraId="2C21CFB5" w14:textId="77777777" w:rsidR="00744901" w:rsidRDefault="00254ED8">
            <w:pPr>
              <w:jc w:val="left"/>
            </w:pPr>
            <w:r>
              <w:t>Cập nhật thông tin cá nhân không thành công</w:t>
            </w:r>
          </w:p>
        </w:tc>
      </w:tr>
      <w:tr w:rsidR="00744901" w14:paraId="18A06569"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08E27F9" w14:textId="77777777" w:rsidR="00744901" w:rsidRDefault="00254ED8">
            <w:pPr>
              <w:jc w:val="left"/>
              <w:rPr>
                <w:b/>
                <w:bCs/>
              </w:rPr>
            </w:pPr>
            <w:r>
              <w:rPr>
                <w:b/>
                <w:bCs/>
              </w:rPr>
              <w:t>ĐẶC TẢ CHỨC NĂNG</w:t>
            </w:r>
          </w:p>
        </w:tc>
      </w:tr>
      <w:tr w:rsidR="00744901" w14:paraId="478D4FC8"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C5F1AA0" w14:textId="77777777" w:rsidR="00744901" w:rsidRDefault="00254ED8">
            <w:pPr>
              <w:jc w:val="left"/>
              <w:rPr>
                <w:b/>
                <w:bCs/>
              </w:rPr>
            </w:pPr>
            <w:r>
              <w:rPr>
                <w:b/>
                <w:bCs/>
              </w:rPr>
              <w:t>Luồng sự kiện chính/Kịch bản chính</w:t>
            </w:r>
          </w:p>
        </w:tc>
      </w:tr>
      <w:tr w:rsidR="00744901" w14:paraId="44A3A098" w14:textId="77777777">
        <w:trPr>
          <w:trHeight w:val="343"/>
        </w:trPr>
        <w:tc>
          <w:tcPr>
            <w:tcW w:w="9356" w:type="dxa"/>
            <w:gridSpan w:val="4"/>
            <w:tcBorders>
              <w:top w:val="single" w:sz="4" w:space="0" w:color="808080"/>
              <w:left w:val="single" w:sz="4" w:space="0" w:color="808080"/>
              <w:bottom w:val="single" w:sz="4" w:space="0" w:color="808080"/>
              <w:right w:val="single" w:sz="4" w:space="0" w:color="808080"/>
            </w:tcBorders>
            <w:vAlign w:val="center"/>
          </w:tcPr>
          <w:p w14:paraId="133A7577" w14:textId="77777777" w:rsidR="00744901" w:rsidRDefault="00254ED8">
            <w:pPr>
              <w:pBdr>
                <w:top w:val="nil"/>
                <w:left w:val="nil"/>
                <w:bottom w:val="nil"/>
                <w:right w:val="nil"/>
                <w:between w:val="nil"/>
              </w:pBdr>
              <w:ind w:left="851" w:hanging="284"/>
              <w:rPr>
                <w:color w:val="000000"/>
              </w:rPr>
            </w:pPr>
            <w:r>
              <w:rPr>
                <w:color w:val="000000"/>
              </w:rPr>
              <w:t>1. Người dùng chọn chức năng "Chỉnh sửa thông tin".</w:t>
            </w:r>
          </w:p>
          <w:p w14:paraId="44B9067C" w14:textId="77777777" w:rsidR="00744901" w:rsidRDefault="00254ED8">
            <w:pPr>
              <w:pBdr>
                <w:top w:val="nil"/>
                <w:left w:val="nil"/>
                <w:bottom w:val="nil"/>
                <w:right w:val="nil"/>
                <w:between w:val="nil"/>
              </w:pBdr>
              <w:ind w:left="851" w:hanging="284"/>
              <w:rPr>
                <w:color w:val="000000"/>
              </w:rPr>
            </w:pPr>
            <w:r>
              <w:rPr>
                <w:color w:val="000000"/>
              </w:rPr>
              <w:t>2. Thay đổi các trường thông tin mong muốn (Họ tên, Số điện thoại...).</w:t>
            </w:r>
          </w:p>
          <w:p w14:paraId="093A9BFE" w14:textId="77777777" w:rsidR="00744901" w:rsidRDefault="00254ED8">
            <w:pPr>
              <w:pBdr>
                <w:top w:val="nil"/>
                <w:left w:val="nil"/>
                <w:bottom w:val="nil"/>
                <w:right w:val="nil"/>
                <w:between w:val="nil"/>
              </w:pBdr>
              <w:ind w:left="851" w:hanging="284"/>
              <w:rPr>
                <w:color w:val="000000"/>
              </w:rPr>
            </w:pPr>
            <w:r>
              <w:rPr>
                <w:color w:val="000000"/>
              </w:rPr>
              <w:t>3. Nhấn nút "Lưu".</w:t>
            </w:r>
          </w:p>
          <w:p w14:paraId="287F03B1" w14:textId="77777777" w:rsidR="00744901" w:rsidRDefault="00254ED8">
            <w:pPr>
              <w:pBdr>
                <w:top w:val="nil"/>
                <w:left w:val="nil"/>
                <w:bottom w:val="nil"/>
                <w:right w:val="nil"/>
                <w:between w:val="nil"/>
              </w:pBdr>
              <w:ind w:left="851" w:hanging="284"/>
              <w:rPr>
                <w:color w:val="000000"/>
              </w:rPr>
            </w:pPr>
            <w:r>
              <w:rPr>
                <w:color w:val="000000"/>
              </w:rPr>
              <w:t>4. Hệ thống kiểm tra định dạng dữ liệu.</w:t>
            </w:r>
          </w:p>
          <w:p w14:paraId="2BBD5B6B" w14:textId="77777777" w:rsidR="00744901" w:rsidRDefault="00254ED8">
            <w:pPr>
              <w:pBdr>
                <w:top w:val="nil"/>
                <w:left w:val="nil"/>
                <w:bottom w:val="nil"/>
                <w:right w:val="nil"/>
                <w:between w:val="nil"/>
              </w:pBdr>
              <w:ind w:left="851" w:hanging="284"/>
              <w:rPr>
                <w:color w:val="000000"/>
              </w:rPr>
            </w:pPr>
            <w:r>
              <w:rPr>
                <w:color w:val="000000"/>
              </w:rPr>
              <w:t>5. Hệ thống thực hiện cập nhật vào CSDL.</w:t>
            </w:r>
          </w:p>
          <w:p w14:paraId="1A68E19A" w14:textId="77777777" w:rsidR="00744901" w:rsidRDefault="00254ED8">
            <w:pPr>
              <w:pBdr>
                <w:top w:val="nil"/>
                <w:left w:val="nil"/>
                <w:bottom w:val="nil"/>
                <w:right w:val="nil"/>
                <w:between w:val="nil"/>
              </w:pBdr>
              <w:ind w:left="851" w:hanging="284"/>
              <w:rPr>
                <w:color w:val="000000"/>
              </w:rPr>
            </w:pPr>
            <w:r>
              <w:rPr>
                <w:color w:val="000000"/>
              </w:rPr>
              <w:t>6. Thông báo "Cập nhật thành công" và hiển thị lại thông tin mới.</w:t>
            </w:r>
          </w:p>
        </w:tc>
      </w:tr>
      <w:tr w:rsidR="00744901" w14:paraId="52FAC88F"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454C447" w14:textId="77777777" w:rsidR="00744901" w:rsidRDefault="00254ED8">
            <w:pPr>
              <w:jc w:val="left"/>
              <w:rPr>
                <w:b/>
                <w:bCs/>
              </w:rPr>
            </w:pPr>
            <w:r>
              <w:rPr>
                <w:b/>
                <w:bCs/>
              </w:rPr>
              <w:t>Luồng sự kiện phát sinh/Kịch bản phát sinh</w:t>
            </w:r>
          </w:p>
        </w:tc>
      </w:tr>
      <w:tr w:rsidR="00744901" w14:paraId="13D7319D"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9ECFDF2" w14:textId="77777777" w:rsidR="00744901" w:rsidRDefault="00254ED8">
            <w:pPr>
              <w:jc w:val="left"/>
              <w:rPr>
                <w:b/>
                <w:bCs/>
              </w:rPr>
            </w:pPr>
            <w:r>
              <w:rPr>
                <w:b/>
                <w:bCs/>
              </w:rPr>
              <w:t>Luồng A: Dữ liệu không hợp lệ</w:t>
            </w:r>
          </w:p>
        </w:tc>
      </w:tr>
      <w:tr w:rsidR="00744901" w14:paraId="2083C33F"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419721E3" w14:textId="77777777" w:rsidR="00744901" w:rsidRDefault="00254ED8">
            <w:pPr>
              <w:jc w:val="left"/>
            </w:pPr>
            <w:r>
              <w:t>Người dùng nhập sai định dạng (ví dụ SĐT chứa chữ cái):</w:t>
            </w:r>
          </w:p>
          <w:p w14:paraId="5DFBD0BD" w14:textId="77777777" w:rsidR="00744901" w:rsidRDefault="00254ED8">
            <w:pPr>
              <w:jc w:val="left"/>
              <w:rPr>
                <w:b/>
                <w:bCs/>
              </w:rPr>
            </w:pPr>
            <w:r>
              <w:t>    – Hiển thị thông báo lỗi ngay tại trường nhập liệu.</w:t>
            </w:r>
          </w:p>
        </w:tc>
      </w:tr>
      <w:tr w:rsidR="00744901" w14:paraId="07AF478A" w14:textId="77777777">
        <w:trPr>
          <w:trHeight w:val="271"/>
        </w:trPr>
        <w:tc>
          <w:tcPr>
            <w:tcW w:w="9356"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9E60088" w14:textId="77777777" w:rsidR="00744901" w:rsidRDefault="00254ED8">
            <w:pPr>
              <w:jc w:val="center"/>
              <w:rPr>
                <w:b/>
                <w:bCs/>
              </w:rPr>
            </w:pPr>
            <w:r>
              <w:rPr>
                <w:b/>
                <w:bCs/>
              </w:rPr>
              <w:t>Giao diện minh họa</w:t>
            </w:r>
          </w:p>
        </w:tc>
      </w:tr>
    </w:tbl>
    <w:p w14:paraId="6A581C6C" w14:textId="26DCC6F8" w:rsidR="00744901" w:rsidRDefault="00254ED8">
      <w:pPr>
        <w:pStyle w:val="Heading3"/>
      </w:pPr>
      <w:bookmarkStart w:id="79" w:name="_Toc217198646"/>
      <w:r>
        <w:t>UC6: Đăng xuất</w:t>
      </w:r>
      <w:bookmarkEnd w:id="79"/>
    </w:p>
    <w:p w14:paraId="51474A47" w14:textId="77777777" w:rsidR="00744901" w:rsidRDefault="00254ED8">
      <w:pPr>
        <w:pBdr>
          <w:top w:val="nil"/>
          <w:left w:val="nil"/>
          <w:bottom w:val="nil"/>
          <w:right w:val="nil"/>
          <w:between w:val="nil"/>
        </w:pBdr>
        <w:spacing w:line="288" w:lineRule="auto"/>
        <w:ind w:firstLine="562"/>
        <w:rPr>
          <w:color w:val="000000"/>
        </w:rPr>
      </w:pPr>
      <w:r>
        <w:rPr>
          <w:color w:val="000000"/>
        </w:rPr>
        <w:t>Chức năng này dành cho tất cả các actor trong hệ thống khi muốn đăng xuất khỏi hệ thống. Khi cần đăng xuất người dùng ấn “Đăng xuất” ở góc phải màn hình, lúc này token được clear.</w:t>
      </w:r>
    </w:p>
    <w:p w14:paraId="36F966FA" w14:textId="7EC9DEAC" w:rsidR="00744901" w:rsidRDefault="00254ED8">
      <w:pPr>
        <w:pStyle w:val="Heading3"/>
      </w:pPr>
      <w:bookmarkStart w:id="80" w:name="_Toc217198647"/>
      <w:r>
        <w:t>UC7: Xoá tài khoản</w:t>
      </w:r>
      <w:bookmarkEnd w:id="80"/>
    </w:p>
    <w:tbl>
      <w:tblPr>
        <w:tblStyle w:val="ab"/>
        <w:tblW w:w="9350"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19"/>
        <w:gridCol w:w="2520"/>
        <w:gridCol w:w="2566"/>
        <w:gridCol w:w="2330"/>
        <w:gridCol w:w="15"/>
      </w:tblGrid>
      <w:tr w:rsidR="00744901" w14:paraId="5638021E" w14:textId="77777777">
        <w:trPr>
          <w:gridAfter w:val="1"/>
          <w:wAfter w:w="15" w:type="dxa"/>
          <w:trHeight w:val="728"/>
        </w:trPr>
        <w:tc>
          <w:tcPr>
            <w:tcW w:w="4439"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8F04EDA" w14:textId="77777777" w:rsidR="00744901" w:rsidRDefault="00254ED8">
            <w:pPr>
              <w:jc w:val="left"/>
              <w:rPr>
                <w:b/>
                <w:bCs/>
              </w:rPr>
            </w:pPr>
            <w:r>
              <w:rPr>
                <w:b/>
                <w:bCs/>
              </w:rPr>
              <w:t>UC7</w:t>
            </w:r>
          </w:p>
        </w:tc>
        <w:tc>
          <w:tcPr>
            <w:tcW w:w="2566"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60DC65A" w14:textId="77777777" w:rsidR="00744901" w:rsidRDefault="00254ED8">
            <w:pPr>
              <w:jc w:val="left"/>
              <w:rPr>
                <w:b/>
                <w:bCs/>
              </w:rPr>
            </w:pPr>
            <w:r>
              <w:rPr>
                <w:b/>
                <w:bCs/>
              </w:rPr>
              <w:t>Xoá tài khoản</w:t>
            </w:r>
          </w:p>
        </w:tc>
        <w:tc>
          <w:tcPr>
            <w:tcW w:w="233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697F5DA2" w14:textId="77777777" w:rsidR="00744901" w:rsidRDefault="00254ED8">
            <w:pPr>
              <w:jc w:val="left"/>
              <w:rPr>
                <w:b/>
                <w:bCs/>
              </w:rPr>
            </w:pPr>
            <w:r>
              <w:rPr>
                <w:b/>
                <w:bCs/>
              </w:rPr>
              <w:t>Độ phức tạp: Trung bình</w:t>
            </w:r>
          </w:p>
        </w:tc>
      </w:tr>
      <w:tr w:rsidR="00744901" w14:paraId="4FE83629" w14:textId="77777777">
        <w:trPr>
          <w:gridAfter w:val="1"/>
          <w:wAfter w:w="15" w:type="dxa"/>
          <w:trHeight w:val="314"/>
        </w:trPr>
        <w:tc>
          <w:tcPr>
            <w:tcW w:w="4439"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3DB612D0" w14:textId="77777777" w:rsidR="00744901" w:rsidRDefault="00254ED8">
            <w:pPr>
              <w:jc w:val="left"/>
              <w:rPr>
                <w:b/>
                <w:bCs/>
              </w:rPr>
            </w:pPr>
            <w:r>
              <w:rPr>
                <w:b/>
                <w:bCs/>
              </w:rPr>
              <w:t>Mô tả</w:t>
            </w:r>
          </w:p>
        </w:tc>
        <w:tc>
          <w:tcPr>
            <w:tcW w:w="4896" w:type="dxa"/>
            <w:gridSpan w:val="2"/>
            <w:tcBorders>
              <w:top w:val="single" w:sz="4" w:space="0" w:color="808080"/>
              <w:left w:val="single" w:sz="4" w:space="0" w:color="808080"/>
              <w:bottom w:val="single" w:sz="4" w:space="0" w:color="808080"/>
              <w:right w:val="single" w:sz="4" w:space="0" w:color="808080"/>
            </w:tcBorders>
            <w:vAlign w:val="center"/>
          </w:tcPr>
          <w:p w14:paraId="0CFC8E35" w14:textId="77777777" w:rsidR="00744901" w:rsidRDefault="00254ED8">
            <w:pPr>
              <w:jc w:val="left"/>
            </w:pPr>
            <w:r>
              <w:t>Cho phép người dùng tự xóa tài khoản của mình khỏi hệ thống nếu không còn nhu cầu sử dụng.</w:t>
            </w:r>
          </w:p>
        </w:tc>
      </w:tr>
      <w:tr w:rsidR="00744901" w14:paraId="368A5CE2" w14:textId="77777777">
        <w:trPr>
          <w:gridAfter w:val="1"/>
          <w:wAfter w:w="15" w:type="dxa"/>
          <w:trHeight w:val="705"/>
        </w:trPr>
        <w:tc>
          <w:tcPr>
            <w:tcW w:w="4439" w:type="dxa"/>
            <w:gridSpan w:val="2"/>
            <w:tcBorders>
              <w:top w:val="single" w:sz="4" w:space="0" w:color="808080"/>
              <w:left w:val="single" w:sz="4" w:space="0" w:color="808080"/>
              <w:right w:val="single" w:sz="4" w:space="0" w:color="808080"/>
            </w:tcBorders>
            <w:shd w:val="clear" w:color="auto" w:fill="D9E2F3"/>
            <w:vAlign w:val="center"/>
          </w:tcPr>
          <w:p w14:paraId="1A72917F" w14:textId="77777777" w:rsidR="00744901" w:rsidRDefault="00254ED8">
            <w:pPr>
              <w:jc w:val="left"/>
              <w:rPr>
                <w:b/>
                <w:bCs/>
              </w:rPr>
            </w:pPr>
            <w:r>
              <w:rPr>
                <w:b/>
                <w:bCs/>
              </w:rPr>
              <w:t>Tác nhân</w:t>
            </w:r>
          </w:p>
        </w:tc>
        <w:tc>
          <w:tcPr>
            <w:tcW w:w="4896" w:type="dxa"/>
            <w:gridSpan w:val="2"/>
            <w:tcBorders>
              <w:top w:val="single" w:sz="4" w:space="0" w:color="808080"/>
              <w:left w:val="single" w:sz="4" w:space="0" w:color="808080"/>
              <w:right w:val="single" w:sz="4" w:space="0" w:color="808080"/>
            </w:tcBorders>
            <w:vAlign w:val="center"/>
          </w:tcPr>
          <w:p w14:paraId="38447D5E" w14:textId="19C578AC" w:rsidR="00744901" w:rsidRDefault="00254ED8">
            <w:pPr>
              <w:jc w:val="left"/>
            </w:pPr>
            <w:r>
              <w:t>Quản lý</w:t>
            </w:r>
          </w:p>
        </w:tc>
      </w:tr>
      <w:tr w:rsidR="00744901" w14:paraId="5C6DEB29" w14:textId="77777777">
        <w:trPr>
          <w:gridAfter w:val="1"/>
          <w:wAfter w:w="15" w:type="dxa"/>
          <w:trHeight w:val="339"/>
        </w:trPr>
        <w:tc>
          <w:tcPr>
            <w:tcW w:w="4439"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51A2CDB" w14:textId="77777777" w:rsidR="00744901" w:rsidRDefault="00254ED8">
            <w:pPr>
              <w:jc w:val="left"/>
              <w:rPr>
                <w:b/>
                <w:bCs/>
              </w:rPr>
            </w:pPr>
            <w:r>
              <w:rPr>
                <w:b/>
                <w:bCs/>
              </w:rPr>
              <w:t>Tiền điều kiện</w:t>
            </w:r>
          </w:p>
        </w:tc>
        <w:tc>
          <w:tcPr>
            <w:tcW w:w="4896" w:type="dxa"/>
            <w:gridSpan w:val="2"/>
            <w:tcBorders>
              <w:top w:val="single" w:sz="4" w:space="0" w:color="808080"/>
              <w:left w:val="single" w:sz="4" w:space="0" w:color="808080"/>
              <w:bottom w:val="single" w:sz="4" w:space="0" w:color="808080"/>
              <w:right w:val="single" w:sz="4" w:space="0" w:color="808080"/>
            </w:tcBorders>
            <w:vAlign w:val="center"/>
          </w:tcPr>
          <w:p w14:paraId="0837B6D6" w14:textId="77777777" w:rsidR="00744901" w:rsidRDefault="00254ED8">
            <w:pPr>
              <w:jc w:val="left"/>
            </w:pPr>
            <w:r>
              <w:t>Người dùng đã đăng nhập vào hệ thống.</w:t>
            </w:r>
          </w:p>
        </w:tc>
      </w:tr>
      <w:tr w:rsidR="00744901" w14:paraId="4E126466" w14:textId="77777777">
        <w:trPr>
          <w:gridAfter w:val="1"/>
          <w:wAfter w:w="15" w:type="dxa"/>
          <w:trHeight w:val="321"/>
        </w:trPr>
        <w:tc>
          <w:tcPr>
            <w:tcW w:w="1919"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7FE35F4E" w14:textId="77777777" w:rsidR="00744901" w:rsidRDefault="00254ED8">
            <w:pPr>
              <w:jc w:val="left"/>
              <w:rPr>
                <w:b/>
                <w:bCs/>
              </w:rPr>
            </w:pPr>
            <w:r>
              <w:rPr>
                <w:b/>
                <w:bCs/>
              </w:rPr>
              <w:t>Hậu điều kiện</w:t>
            </w:r>
          </w:p>
        </w:tc>
        <w:tc>
          <w:tcPr>
            <w:tcW w:w="252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0CC2441" w14:textId="77777777" w:rsidR="00744901" w:rsidRDefault="00254ED8">
            <w:pPr>
              <w:jc w:val="left"/>
              <w:rPr>
                <w:b/>
                <w:bCs/>
              </w:rPr>
            </w:pPr>
            <w:r>
              <w:rPr>
                <w:b/>
                <w:bCs/>
              </w:rPr>
              <w:t>Thành công</w:t>
            </w:r>
          </w:p>
        </w:tc>
        <w:tc>
          <w:tcPr>
            <w:tcW w:w="4896" w:type="dxa"/>
            <w:gridSpan w:val="2"/>
            <w:tcBorders>
              <w:top w:val="single" w:sz="4" w:space="0" w:color="808080"/>
              <w:left w:val="single" w:sz="4" w:space="0" w:color="808080"/>
              <w:bottom w:val="single" w:sz="4" w:space="0" w:color="808080"/>
              <w:right w:val="single" w:sz="4" w:space="0" w:color="808080"/>
            </w:tcBorders>
            <w:vAlign w:val="center"/>
          </w:tcPr>
          <w:p w14:paraId="4297A143" w14:textId="77777777" w:rsidR="00744901" w:rsidRDefault="00254ED8">
            <w:pPr>
              <w:jc w:val="left"/>
            </w:pPr>
            <w:r>
              <w:t>Tài khoản bị vô hiệu hóa hoặc xóa khỏi CSDL, người dùng bị đăng xuất.</w:t>
            </w:r>
          </w:p>
        </w:tc>
      </w:tr>
      <w:tr w:rsidR="00744901" w14:paraId="6C33541E" w14:textId="77777777">
        <w:trPr>
          <w:gridAfter w:val="1"/>
          <w:wAfter w:w="15" w:type="dxa"/>
          <w:trHeight w:val="290"/>
        </w:trPr>
        <w:tc>
          <w:tcPr>
            <w:tcW w:w="1919"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32A28DD3" w14:textId="77777777" w:rsidR="00744901" w:rsidRDefault="00744901">
            <w:pPr>
              <w:widowControl w:val="0"/>
              <w:pBdr>
                <w:top w:val="nil"/>
                <w:left w:val="nil"/>
                <w:bottom w:val="nil"/>
                <w:right w:val="nil"/>
                <w:between w:val="nil"/>
              </w:pBdr>
              <w:spacing w:before="0" w:after="0" w:line="276" w:lineRule="auto"/>
              <w:jc w:val="left"/>
            </w:pPr>
          </w:p>
        </w:tc>
        <w:tc>
          <w:tcPr>
            <w:tcW w:w="252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2127994B" w14:textId="77777777" w:rsidR="00744901" w:rsidRDefault="00254ED8">
            <w:pPr>
              <w:jc w:val="left"/>
              <w:rPr>
                <w:b/>
                <w:bCs/>
              </w:rPr>
            </w:pPr>
            <w:r>
              <w:rPr>
                <w:b/>
                <w:bCs/>
              </w:rPr>
              <w:t>Lỗi</w:t>
            </w:r>
          </w:p>
        </w:tc>
        <w:tc>
          <w:tcPr>
            <w:tcW w:w="4896" w:type="dxa"/>
            <w:gridSpan w:val="2"/>
            <w:tcBorders>
              <w:top w:val="single" w:sz="4" w:space="0" w:color="808080"/>
              <w:left w:val="single" w:sz="4" w:space="0" w:color="808080"/>
              <w:bottom w:val="single" w:sz="4" w:space="0" w:color="808080"/>
              <w:right w:val="single" w:sz="4" w:space="0" w:color="808080"/>
            </w:tcBorders>
            <w:vAlign w:val="center"/>
          </w:tcPr>
          <w:p w14:paraId="07308A39" w14:textId="77777777" w:rsidR="00744901" w:rsidRDefault="00254ED8">
            <w:pPr>
              <w:jc w:val="left"/>
            </w:pPr>
            <w:r>
              <w:t>Không xóa được tài khoản.</w:t>
            </w:r>
          </w:p>
        </w:tc>
      </w:tr>
      <w:tr w:rsidR="00744901" w14:paraId="0BF62C75"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082EF192" w14:textId="77777777" w:rsidR="00744901" w:rsidRDefault="00254ED8">
            <w:pPr>
              <w:jc w:val="left"/>
              <w:rPr>
                <w:b/>
                <w:bCs/>
              </w:rPr>
            </w:pPr>
            <w:r>
              <w:rPr>
                <w:b/>
                <w:bCs/>
              </w:rPr>
              <w:t>ĐẶC TẢ CHỨC NĂNG</w:t>
            </w:r>
          </w:p>
        </w:tc>
      </w:tr>
      <w:tr w:rsidR="00744901" w14:paraId="6A77B58D"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7E1443BD" w14:textId="77777777" w:rsidR="00744901" w:rsidRDefault="00254ED8">
            <w:pPr>
              <w:jc w:val="left"/>
              <w:rPr>
                <w:b/>
                <w:bCs/>
              </w:rPr>
            </w:pPr>
            <w:r>
              <w:rPr>
                <w:b/>
                <w:bCs/>
              </w:rPr>
              <w:t>Luồng sự kiện chính/Kịch bản chính</w:t>
            </w:r>
          </w:p>
        </w:tc>
      </w:tr>
      <w:tr w:rsidR="00744901" w14:paraId="0F4E6FB2" w14:textId="77777777">
        <w:trPr>
          <w:trHeight w:val="343"/>
        </w:trPr>
        <w:tc>
          <w:tcPr>
            <w:tcW w:w="9350" w:type="dxa"/>
            <w:gridSpan w:val="5"/>
            <w:tcBorders>
              <w:top w:val="single" w:sz="4" w:space="0" w:color="808080"/>
              <w:left w:val="single" w:sz="4" w:space="0" w:color="808080"/>
              <w:bottom w:val="single" w:sz="4" w:space="0" w:color="808080"/>
              <w:right w:val="single" w:sz="4" w:space="0" w:color="808080"/>
            </w:tcBorders>
            <w:vAlign w:val="center"/>
          </w:tcPr>
          <w:p w14:paraId="0D7CC0DC" w14:textId="77777777" w:rsidR="00744901" w:rsidRDefault="00254ED8">
            <w:pPr>
              <w:numPr>
                <w:ilvl w:val="0"/>
                <w:numId w:val="9"/>
              </w:numPr>
              <w:pBdr>
                <w:top w:val="nil"/>
                <w:left w:val="nil"/>
                <w:bottom w:val="nil"/>
                <w:right w:val="nil"/>
                <w:between w:val="nil"/>
              </w:pBdr>
            </w:pPr>
            <w:r>
              <w:rPr>
                <w:color w:val="000000"/>
              </w:rPr>
              <w:t>Người dùng vào Cài đặt -&gt; Chọn "Xóa tài khoản".</w:t>
            </w:r>
          </w:p>
          <w:p w14:paraId="05FF7B36" w14:textId="77777777" w:rsidR="00744901" w:rsidRDefault="00254ED8">
            <w:pPr>
              <w:numPr>
                <w:ilvl w:val="0"/>
                <w:numId w:val="9"/>
              </w:numPr>
              <w:pBdr>
                <w:top w:val="nil"/>
                <w:left w:val="nil"/>
                <w:bottom w:val="nil"/>
                <w:right w:val="nil"/>
                <w:between w:val="nil"/>
              </w:pBdr>
            </w:pPr>
            <w:r>
              <w:rPr>
                <w:color w:val="000000"/>
              </w:rPr>
              <w:t>Hệ thống hiển thị cảnh báo: "Hành động này không thể hoàn tác. Bạn có chắc chắn?".</w:t>
            </w:r>
          </w:p>
          <w:p w14:paraId="35267E71" w14:textId="77777777" w:rsidR="00744901" w:rsidRDefault="00254ED8">
            <w:pPr>
              <w:numPr>
                <w:ilvl w:val="0"/>
                <w:numId w:val="9"/>
              </w:numPr>
              <w:pBdr>
                <w:top w:val="nil"/>
                <w:left w:val="nil"/>
                <w:bottom w:val="nil"/>
                <w:right w:val="nil"/>
                <w:between w:val="nil"/>
              </w:pBdr>
            </w:pPr>
            <w:r>
              <w:rPr>
                <w:color w:val="000000"/>
              </w:rPr>
              <w:t>Người dùng chọn "Đồng ý".</w:t>
            </w:r>
          </w:p>
          <w:p w14:paraId="20CD74E4" w14:textId="77777777" w:rsidR="00744901" w:rsidRDefault="00254ED8">
            <w:pPr>
              <w:numPr>
                <w:ilvl w:val="0"/>
                <w:numId w:val="9"/>
              </w:numPr>
              <w:pBdr>
                <w:top w:val="nil"/>
                <w:left w:val="nil"/>
                <w:bottom w:val="nil"/>
                <w:right w:val="nil"/>
                <w:between w:val="nil"/>
              </w:pBdr>
            </w:pPr>
            <w:r>
              <w:rPr>
                <w:color w:val="000000"/>
              </w:rPr>
              <w:t>Hệ thống yêu cầu nhập lại mật khẩu để xác thực (tùy chọn bảo mật).</w:t>
            </w:r>
          </w:p>
          <w:p w14:paraId="050A1F61" w14:textId="77777777" w:rsidR="00744901" w:rsidRDefault="00254ED8">
            <w:pPr>
              <w:numPr>
                <w:ilvl w:val="0"/>
                <w:numId w:val="9"/>
              </w:numPr>
              <w:pBdr>
                <w:top w:val="nil"/>
                <w:left w:val="nil"/>
                <w:bottom w:val="nil"/>
                <w:right w:val="nil"/>
                <w:between w:val="nil"/>
              </w:pBdr>
            </w:pPr>
            <w:r>
              <w:rPr>
                <w:color w:val="000000"/>
              </w:rPr>
              <w:t>Hệ thống thực hiện xóa tài khoản (hoặc chuyển trạng thái sang Inactive).</w:t>
            </w:r>
          </w:p>
          <w:p w14:paraId="706289D4" w14:textId="77777777" w:rsidR="00744901" w:rsidRDefault="00254ED8">
            <w:pPr>
              <w:numPr>
                <w:ilvl w:val="0"/>
                <w:numId w:val="9"/>
              </w:numPr>
              <w:pBdr>
                <w:top w:val="nil"/>
                <w:left w:val="nil"/>
                <w:bottom w:val="nil"/>
                <w:right w:val="nil"/>
                <w:between w:val="nil"/>
              </w:pBdr>
            </w:pPr>
            <w:r>
              <w:rPr>
                <w:color w:val="000000"/>
              </w:rPr>
              <w:t xml:space="preserve">Hệ thống tự động đăng xuất và quay về màn hình Đăng nhập. </w:t>
            </w:r>
          </w:p>
        </w:tc>
      </w:tr>
      <w:tr w:rsidR="00744901" w14:paraId="10F6DD6C"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4F1FC5DF" w14:textId="77777777" w:rsidR="00744901" w:rsidRDefault="00254ED8">
            <w:pPr>
              <w:jc w:val="left"/>
              <w:rPr>
                <w:b/>
                <w:bCs/>
              </w:rPr>
            </w:pPr>
            <w:r>
              <w:rPr>
                <w:b/>
                <w:bCs/>
              </w:rPr>
              <w:t>Luồng sự kiện phát sinh/Kịch bản phát sinh</w:t>
            </w:r>
          </w:p>
        </w:tc>
      </w:tr>
      <w:tr w:rsidR="00744901" w14:paraId="34F22DFF"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699930CE" w14:textId="77777777" w:rsidR="00744901" w:rsidRDefault="00254ED8">
            <w:pPr>
              <w:jc w:val="left"/>
              <w:rPr>
                <w:b/>
                <w:bCs/>
              </w:rPr>
            </w:pPr>
            <w:r>
              <w:rPr>
                <w:b/>
                <w:bCs/>
              </w:rPr>
              <w:t>Luồng A: Người dùng hủy bỏ</w:t>
            </w:r>
          </w:p>
        </w:tc>
      </w:tr>
      <w:tr w:rsidR="00744901" w14:paraId="1B706D61"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49DB5D56" w14:textId="77777777" w:rsidR="00744901" w:rsidRDefault="00254ED8">
            <w:pPr>
              <w:jc w:val="left"/>
            </w:pPr>
            <w:r>
              <w:t>Tại bước xác nhận, người dùng chọn "Hủy":</w:t>
            </w:r>
          </w:p>
          <w:p w14:paraId="7F9893F0" w14:textId="77777777" w:rsidR="00744901" w:rsidRDefault="00254ED8">
            <w:pPr>
              <w:jc w:val="left"/>
              <w:rPr>
                <w:b/>
                <w:bCs/>
              </w:rPr>
            </w:pPr>
            <w:r>
              <w:t>    – Hệ thống đóng hộp thoại và không thực hiện xóa.</w:t>
            </w:r>
          </w:p>
        </w:tc>
      </w:tr>
    </w:tbl>
    <w:p w14:paraId="4320DA36" w14:textId="217070BC" w:rsidR="00744901" w:rsidRDefault="00254ED8">
      <w:pPr>
        <w:pStyle w:val="Heading3"/>
      </w:pPr>
      <w:bookmarkStart w:id="81" w:name="_Toc217198648"/>
      <w:r>
        <w:t>UC8: Thực hiện check-in</w:t>
      </w:r>
      <w:bookmarkEnd w:id="81"/>
    </w:p>
    <w:tbl>
      <w:tblPr>
        <w:tblStyle w:val="ac"/>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6C31E43D"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5E601764" w14:textId="77777777" w:rsidR="00744901" w:rsidRDefault="00254ED8">
            <w:pPr>
              <w:jc w:val="left"/>
              <w:rPr>
                <w:b/>
                <w:bCs/>
              </w:rPr>
            </w:pPr>
            <w:r>
              <w:rPr>
                <w:b/>
                <w:bCs/>
              </w:rPr>
              <w:t>UC8</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276E4600" w14:textId="77777777" w:rsidR="00744901" w:rsidRDefault="00254ED8">
            <w:pPr>
              <w:jc w:val="left"/>
              <w:rPr>
                <w:b/>
                <w:bCs/>
                <w:sz w:val="28"/>
                <w:szCs w:val="28"/>
              </w:rPr>
            </w:pPr>
            <w:r>
              <w:rPr>
                <w:b/>
                <w:bCs/>
                <w:sz w:val="28"/>
                <w:szCs w:val="28"/>
              </w:rPr>
              <w:t>Chấm công (Check-in)</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4C802C57" w14:textId="77777777" w:rsidR="00744901" w:rsidRDefault="00254ED8">
            <w:pPr>
              <w:jc w:val="left"/>
              <w:rPr>
                <w:b/>
                <w:bCs/>
              </w:rPr>
            </w:pPr>
            <w:r>
              <w:rPr>
                <w:b/>
                <w:bCs/>
              </w:rPr>
              <w:t>Độ phức tạp: Trung bình</w:t>
            </w:r>
          </w:p>
        </w:tc>
      </w:tr>
      <w:tr w:rsidR="00744901" w14:paraId="3FC7758C"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510DE1CF" w14:textId="77777777" w:rsidR="00744901" w:rsidRDefault="00254ED8">
            <w:pPr>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1C9CA089" w14:textId="77777777" w:rsidR="00744901" w:rsidRDefault="00254ED8">
            <w:r>
              <w:t>Ghi nhận thời gian bắt đầu ca làm việc của nhân viên thông qua xác thực Wifi hoặc Vị trí (GPS).</w:t>
            </w:r>
          </w:p>
        </w:tc>
      </w:tr>
      <w:tr w:rsidR="00744901" w14:paraId="02EA3301"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61F5442A" w14:textId="77777777" w:rsidR="00744901" w:rsidRDefault="00254ED8">
            <w:pPr>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1944E3F7" w14:textId="77777777" w:rsidR="00744901" w:rsidRDefault="00254ED8">
            <w:r>
              <w:t>Nhân viên</w:t>
            </w:r>
          </w:p>
        </w:tc>
      </w:tr>
      <w:tr w:rsidR="00744901" w14:paraId="3D9CAE9E"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6DB370A5" w14:textId="77777777" w:rsidR="00744901" w:rsidRDefault="00254ED8">
            <w:pPr>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17F56E7F" w14:textId="77777777" w:rsidR="00744901" w:rsidRDefault="00254ED8">
            <w:r>
              <w:t>Đăng nhập tài khoản nhân viên</w:t>
            </w:r>
          </w:p>
        </w:tc>
      </w:tr>
      <w:tr w:rsidR="00744901" w14:paraId="29B5D41E"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3EE3AAE1" w14:textId="77777777" w:rsidR="00744901" w:rsidRDefault="00254ED8">
            <w:pPr>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F1F5E84" w14:textId="77777777" w:rsidR="00744901" w:rsidRDefault="00254ED8">
            <w:pPr>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3179D38F" w14:textId="77777777" w:rsidR="00744901" w:rsidRDefault="00254ED8">
            <w:r>
              <w:t>Hệ thống tạo bản ghi Check-in với thời gian thực.</w:t>
            </w:r>
          </w:p>
        </w:tc>
      </w:tr>
      <w:tr w:rsidR="00744901" w14:paraId="57840840"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3F973B18" w14:textId="77777777" w:rsidR="00744901" w:rsidRDefault="00744901">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27C2EA67" w14:textId="77777777" w:rsidR="00744901" w:rsidRDefault="00254ED8">
            <w:pPr>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7BA72D5B" w14:textId="77777777" w:rsidR="00744901" w:rsidRDefault="00254ED8">
            <w:r>
              <w:t>Không tạo được bản ghi (do sai vị trí, lỗi mạng).</w:t>
            </w:r>
          </w:p>
        </w:tc>
      </w:tr>
      <w:tr w:rsidR="00744901" w14:paraId="6EB522DB"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F3D5364" w14:textId="77777777" w:rsidR="00744901" w:rsidRDefault="00254ED8">
            <w:pPr>
              <w:rPr>
                <w:b/>
                <w:bCs/>
              </w:rPr>
            </w:pPr>
            <w:r>
              <w:rPr>
                <w:b/>
                <w:bCs/>
              </w:rPr>
              <w:t>ĐẶC TẢ CHỨC NĂNG</w:t>
            </w:r>
          </w:p>
        </w:tc>
      </w:tr>
      <w:tr w:rsidR="00744901" w14:paraId="474CE175"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36070B65" w14:textId="77777777" w:rsidR="00744901" w:rsidRDefault="00254ED8">
            <w:r>
              <w:rPr>
                <w:b/>
                <w:bCs/>
              </w:rPr>
              <w:t>Luồng sự kiện chính/Kịch bản chính</w:t>
            </w:r>
          </w:p>
        </w:tc>
      </w:tr>
      <w:tr w:rsidR="00744901" w14:paraId="7E318DB0" w14:textId="77777777">
        <w:trPr>
          <w:trHeight w:val="343"/>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6B720F15" w14:textId="77777777" w:rsidR="00744901" w:rsidRDefault="00254ED8">
            <w:pPr>
              <w:numPr>
                <w:ilvl w:val="0"/>
                <w:numId w:val="10"/>
              </w:numPr>
              <w:pBdr>
                <w:top w:val="nil"/>
                <w:left w:val="nil"/>
                <w:bottom w:val="nil"/>
                <w:right w:val="nil"/>
                <w:between w:val="nil"/>
              </w:pBdr>
              <w:spacing w:line="288" w:lineRule="auto"/>
            </w:pPr>
            <w:r>
              <w:rPr>
                <w:color w:val="000000"/>
              </w:rPr>
              <w:t>Nhân viên nhấn nút "Check-in" trên màn hình chính.</w:t>
            </w:r>
          </w:p>
          <w:p w14:paraId="11B980B5" w14:textId="77777777" w:rsidR="00744901" w:rsidRDefault="00254ED8">
            <w:pPr>
              <w:numPr>
                <w:ilvl w:val="0"/>
                <w:numId w:val="10"/>
              </w:numPr>
              <w:pBdr>
                <w:top w:val="nil"/>
                <w:left w:val="nil"/>
                <w:bottom w:val="nil"/>
                <w:right w:val="nil"/>
                <w:between w:val="nil"/>
              </w:pBdr>
              <w:spacing w:line="288" w:lineRule="auto"/>
            </w:pPr>
            <w:r>
              <w:rPr>
                <w:color w:val="000000"/>
              </w:rPr>
              <w:t>Hệ thống kiểm tra cấu hình chấm công của công ty (Wifi hay GPS).</w:t>
            </w:r>
          </w:p>
          <w:p w14:paraId="148B5EC6" w14:textId="77777777" w:rsidR="00744901" w:rsidRDefault="00254ED8">
            <w:pPr>
              <w:numPr>
                <w:ilvl w:val="0"/>
                <w:numId w:val="10"/>
              </w:numPr>
              <w:pBdr>
                <w:top w:val="nil"/>
                <w:left w:val="nil"/>
                <w:bottom w:val="nil"/>
                <w:right w:val="nil"/>
                <w:between w:val="nil"/>
              </w:pBdr>
              <w:spacing w:line="288" w:lineRule="auto"/>
            </w:pPr>
            <w:r>
              <w:rPr>
                <w:color w:val="000000"/>
              </w:rPr>
              <w:t>Hệ thống lấy dữ liệu IP hoặc Tọa độ hiện tại của thiết bị.</w:t>
            </w:r>
          </w:p>
          <w:p w14:paraId="41BF7C31" w14:textId="77777777" w:rsidR="00744901" w:rsidRDefault="00254ED8">
            <w:pPr>
              <w:numPr>
                <w:ilvl w:val="0"/>
                <w:numId w:val="10"/>
              </w:numPr>
              <w:pBdr>
                <w:top w:val="nil"/>
                <w:left w:val="nil"/>
                <w:bottom w:val="nil"/>
                <w:right w:val="nil"/>
                <w:between w:val="nil"/>
              </w:pBdr>
              <w:spacing w:line="288" w:lineRule="auto"/>
            </w:pPr>
            <w:r>
              <w:rPr>
                <w:color w:val="000000"/>
              </w:rPr>
              <w:t>Hệ thống so sánh dữ liệu thu được với dữ liệu cài đặt của công ty.</w:t>
            </w:r>
          </w:p>
          <w:p w14:paraId="6A0C285C" w14:textId="77777777" w:rsidR="00744901" w:rsidRDefault="00254ED8">
            <w:pPr>
              <w:numPr>
                <w:ilvl w:val="0"/>
                <w:numId w:val="10"/>
              </w:numPr>
              <w:pBdr>
                <w:top w:val="nil"/>
                <w:left w:val="nil"/>
                <w:bottom w:val="nil"/>
                <w:right w:val="nil"/>
                <w:between w:val="nil"/>
              </w:pBdr>
              <w:spacing w:line="288" w:lineRule="auto"/>
              <w:rPr>
                <w:color w:val="000000"/>
              </w:rPr>
            </w:pPr>
            <w:r>
              <w:rPr>
                <w:color w:val="000000"/>
              </w:rPr>
              <w:t>Nếu hợp lệ, hệ thống lưu thời gian Check-in.</w:t>
            </w:r>
          </w:p>
          <w:p w14:paraId="6F7532FA" w14:textId="77777777" w:rsidR="00744901" w:rsidRDefault="00254ED8">
            <w:pPr>
              <w:numPr>
                <w:ilvl w:val="0"/>
                <w:numId w:val="10"/>
              </w:numPr>
              <w:pBdr>
                <w:top w:val="nil"/>
                <w:left w:val="nil"/>
                <w:bottom w:val="nil"/>
                <w:right w:val="nil"/>
                <w:between w:val="nil"/>
              </w:pBdr>
              <w:spacing w:line="288" w:lineRule="auto"/>
            </w:pPr>
            <w:r>
              <w:rPr>
                <w:color w:val="000000"/>
              </w:rPr>
              <w:t>Thông báo "Check-in thành công" và cập nhật trạng thái trên màn hình.</w:t>
            </w:r>
          </w:p>
        </w:tc>
      </w:tr>
      <w:tr w:rsidR="00744901" w14:paraId="2D3390BE"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4E15964B" w14:textId="77777777" w:rsidR="00744901" w:rsidRDefault="00254ED8">
            <w:pPr>
              <w:rPr>
                <w:b/>
                <w:bCs/>
              </w:rPr>
            </w:pPr>
            <w:r>
              <w:rPr>
                <w:b/>
                <w:bCs/>
              </w:rPr>
              <w:t>Luồng sự kiện phát sinh/Kịch bản phát sinh</w:t>
            </w:r>
          </w:p>
        </w:tc>
      </w:tr>
      <w:tr w:rsidR="00744901" w14:paraId="15DBDB7E"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E44862B" w14:textId="77777777" w:rsidR="00744901" w:rsidRDefault="00254ED8">
            <w:pPr>
              <w:rPr>
                <w:b/>
                <w:bCs/>
              </w:rPr>
            </w:pPr>
            <w:r>
              <w:rPr>
                <w:b/>
                <w:bCs/>
              </w:rPr>
              <w:t>Luồng A: Sai vị trí/Wifi</w:t>
            </w:r>
          </w:p>
        </w:tc>
      </w:tr>
      <w:tr w:rsidR="00744901" w14:paraId="1B61F9CD"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E802945" w14:textId="77777777" w:rsidR="00744901" w:rsidRDefault="00254ED8">
            <w:r>
              <w:t>Dữ liệu vị trí hoặc IP không khớp với cài đặt công ty:</w:t>
            </w:r>
          </w:p>
          <w:p w14:paraId="05BC1443" w14:textId="77777777" w:rsidR="00744901" w:rsidRDefault="00254ED8">
            <w:pPr>
              <w:rPr>
                <w:b/>
                <w:bCs/>
              </w:rPr>
            </w:pPr>
            <w:r>
              <w:t>    – Hệ thống hiển thị thông báo: "Bạn đang không ở văn phòng" hoặc "Wifi không hợp lệ".</w:t>
            </w:r>
          </w:p>
        </w:tc>
      </w:tr>
    </w:tbl>
    <w:p w14:paraId="18B8EE70" w14:textId="71A1A6B3" w:rsidR="00744901" w:rsidRDefault="00254ED8">
      <w:pPr>
        <w:pStyle w:val="Heading3"/>
      </w:pPr>
      <w:bookmarkStart w:id="82" w:name="_Toc217198649"/>
      <w:r>
        <w:t>UC9: Ra về (check-out)</w:t>
      </w:r>
      <w:bookmarkEnd w:id="82"/>
    </w:p>
    <w:tbl>
      <w:tblPr>
        <w:tblStyle w:val="ad"/>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3ABD2881"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09A004AD" w14:textId="77777777" w:rsidR="00744901" w:rsidRDefault="00254ED8">
            <w:pPr>
              <w:jc w:val="left"/>
              <w:rPr>
                <w:b/>
                <w:bCs/>
              </w:rPr>
            </w:pPr>
            <w:r>
              <w:rPr>
                <w:b/>
                <w:bCs/>
              </w:rPr>
              <w:t>UC9</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AE006FC" w14:textId="77777777" w:rsidR="00744901" w:rsidRDefault="00254ED8">
            <w:r>
              <w:rPr>
                <w:b/>
                <w:bCs/>
              </w:rPr>
              <w:t>Ra về (Check-out)</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F78DCD8" w14:textId="77777777" w:rsidR="00744901" w:rsidRDefault="00254ED8">
            <w:pPr>
              <w:rPr>
                <w:b/>
                <w:bCs/>
              </w:rPr>
            </w:pPr>
            <w:r>
              <w:rPr>
                <w:b/>
                <w:bCs/>
              </w:rPr>
              <w:t>Độ phức tạp: Trung bình</w:t>
            </w:r>
          </w:p>
        </w:tc>
      </w:tr>
      <w:tr w:rsidR="00744901" w14:paraId="1A0B3480"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05C7B522" w14:textId="77777777" w:rsidR="00744901" w:rsidRDefault="00254ED8">
            <w:pPr>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597C8BC7" w14:textId="77777777" w:rsidR="00744901" w:rsidRDefault="00254ED8">
            <w:r>
              <w:t>Ghi nhận thời gian kết thúc ca làm việc để tính toán tổng giờ làm trong ngày.</w:t>
            </w:r>
          </w:p>
        </w:tc>
      </w:tr>
      <w:tr w:rsidR="00744901" w14:paraId="5360CC9C"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3AE9D8DC" w14:textId="77777777" w:rsidR="00744901" w:rsidRDefault="00254ED8">
            <w:pPr>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383138E7" w14:textId="77777777" w:rsidR="00744901" w:rsidRDefault="00254ED8">
            <w:r>
              <w:t>Nhân viên</w:t>
            </w:r>
          </w:p>
        </w:tc>
      </w:tr>
      <w:tr w:rsidR="00744901" w14:paraId="63C1B1DF"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43965C95" w14:textId="77777777" w:rsidR="00744901" w:rsidRDefault="00254ED8">
            <w:pPr>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7A6A86C8" w14:textId="77777777" w:rsidR="00744901" w:rsidRDefault="00254ED8">
            <w:r>
              <w:t>Nhân viên đã Check-in trước đó trong ngày.</w:t>
            </w:r>
          </w:p>
        </w:tc>
      </w:tr>
      <w:tr w:rsidR="00744901" w14:paraId="3A0457F5"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18D1A4BC" w14:textId="77777777" w:rsidR="00744901" w:rsidRDefault="00254ED8">
            <w:pPr>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DA98947" w14:textId="77777777" w:rsidR="00744901" w:rsidRDefault="00254ED8">
            <w:pPr>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2C043F7D" w14:textId="77777777" w:rsidR="00744901" w:rsidRDefault="00254ED8">
            <w:r>
              <w:t>Hệ thống tạo bản ghi Check-out, tính toán số giờ làm việc.</w:t>
            </w:r>
          </w:p>
        </w:tc>
      </w:tr>
      <w:tr w:rsidR="00744901" w14:paraId="4991A2FC"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53AF18A9" w14:textId="77777777" w:rsidR="00744901" w:rsidRDefault="00744901">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F51F03F" w14:textId="77777777" w:rsidR="00744901" w:rsidRDefault="00254ED8">
            <w:pPr>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057A8D76" w14:textId="77777777" w:rsidR="00744901" w:rsidRDefault="00254ED8">
            <w:r>
              <w:t>Check-out thất bại.</w:t>
            </w:r>
          </w:p>
        </w:tc>
      </w:tr>
      <w:tr w:rsidR="00744901" w14:paraId="278DADD1"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3268372" w14:textId="77777777" w:rsidR="00744901" w:rsidRDefault="00254ED8">
            <w:pPr>
              <w:rPr>
                <w:b/>
                <w:bCs/>
              </w:rPr>
            </w:pPr>
            <w:r>
              <w:rPr>
                <w:b/>
                <w:bCs/>
              </w:rPr>
              <w:t>ĐẶC TẢ CHỨC NĂNG</w:t>
            </w:r>
          </w:p>
        </w:tc>
      </w:tr>
      <w:tr w:rsidR="00744901" w14:paraId="40CD390D"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0151F915" w14:textId="77777777" w:rsidR="00744901" w:rsidRDefault="00254ED8">
            <w:r>
              <w:rPr>
                <w:b/>
                <w:bCs/>
              </w:rPr>
              <w:t>Luồng sự kiện chính/Kịch bản chính</w:t>
            </w:r>
          </w:p>
        </w:tc>
      </w:tr>
      <w:tr w:rsidR="00744901" w14:paraId="43B664F0" w14:textId="77777777">
        <w:trPr>
          <w:trHeight w:val="343"/>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1C1277D3" w14:textId="77777777" w:rsidR="00744901" w:rsidRDefault="00254ED8">
            <w:pPr>
              <w:numPr>
                <w:ilvl w:val="0"/>
                <w:numId w:val="11"/>
              </w:numPr>
              <w:pBdr>
                <w:top w:val="nil"/>
                <w:left w:val="nil"/>
                <w:bottom w:val="nil"/>
                <w:right w:val="nil"/>
                <w:between w:val="nil"/>
              </w:pBdr>
              <w:rPr>
                <w:color w:val="000000"/>
              </w:rPr>
            </w:pPr>
            <w:r>
              <w:rPr>
                <w:color w:val="000000"/>
              </w:rPr>
              <w:t>Nhân viên nhấn nút "Check-out" (nút này thay thế nút Check-in sau khi đã vào ca).</w:t>
            </w:r>
          </w:p>
          <w:p w14:paraId="0B8B9F44" w14:textId="77777777" w:rsidR="00744901" w:rsidRDefault="00254ED8">
            <w:pPr>
              <w:numPr>
                <w:ilvl w:val="0"/>
                <w:numId w:val="11"/>
              </w:numPr>
              <w:pBdr>
                <w:top w:val="nil"/>
                <w:left w:val="nil"/>
                <w:bottom w:val="nil"/>
                <w:right w:val="nil"/>
                <w:between w:val="nil"/>
              </w:pBdr>
              <w:rPr>
                <w:color w:val="000000"/>
              </w:rPr>
            </w:pPr>
            <w:r>
              <w:rPr>
                <w:color w:val="000000"/>
              </w:rPr>
              <w:t>Hệ thống xác nhận lại vị trí/Wifi (tương tự Check-in).</w:t>
            </w:r>
          </w:p>
          <w:p w14:paraId="06699D5E" w14:textId="77777777" w:rsidR="00744901" w:rsidRDefault="00254ED8">
            <w:pPr>
              <w:numPr>
                <w:ilvl w:val="0"/>
                <w:numId w:val="11"/>
              </w:numPr>
              <w:pBdr>
                <w:top w:val="nil"/>
                <w:left w:val="nil"/>
                <w:bottom w:val="nil"/>
                <w:right w:val="nil"/>
                <w:between w:val="nil"/>
              </w:pBdr>
              <w:rPr>
                <w:color w:val="000000"/>
              </w:rPr>
            </w:pPr>
            <w:r>
              <w:rPr>
                <w:color w:val="000000"/>
              </w:rPr>
              <w:t>Nếu hợp lệ, hệ thống lưu thời gian Check-out.</w:t>
            </w:r>
          </w:p>
          <w:p w14:paraId="1CC6D254" w14:textId="77777777" w:rsidR="00744901" w:rsidRDefault="00254ED8">
            <w:pPr>
              <w:numPr>
                <w:ilvl w:val="0"/>
                <w:numId w:val="11"/>
              </w:numPr>
              <w:pBdr>
                <w:top w:val="nil"/>
                <w:left w:val="nil"/>
                <w:bottom w:val="nil"/>
                <w:right w:val="nil"/>
                <w:between w:val="nil"/>
              </w:pBdr>
              <w:rPr>
                <w:color w:val="000000"/>
              </w:rPr>
            </w:pPr>
            <w:r>
              <w:rPr>
                <w:color w:val="000000"/>
              </w:rPr>
              <w:t>Hệ thống tính toán: Giờ ra - Giờ vào = Thời gian làm việc.</w:t>
            </w:r>
          </w:p>
          <w:p w14:paraId="127F9651" w14:textId="77777777" w:rsidR="00744901" w:rsidRDefault="00254ED8">
            <w:pPr>
              <w:numPr>
                <w:ilvl w:val="0"/>
                <w:numId w:val="11"/>
              </w:numPr>
              <w:pBdr>
                <w:top w:val="nil"/>
                <w:left w:val="nil"/>
                <w:bottom w:val="nil"/>
                <w:right w:val="nil"/>
                <w:between w:val="nil"/>
              </w:pBdr>
              <w:rPr>
                <w:color w:val="000000"/>
              </w:rPr>
            </w:pPr>
            <w:r>
              <w:rPr>
                <w:color w:val="000000"/>
              </w:rPr>
              <w:t>Thông báo "Check-out thành công, tạm biệt!".</w:t>
            </w:r>
          </w:p>
        </w:tc>
      </w:tr>
      <w:tr w:rsidR="00744901" w14:paraId="26E145D9"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474B17EA" w14:textId="77777777" w:rsidR="00744901" w:rsidRDefault="00254ED8">
            <w:pPr>
              <w:rPr>
                <w:b/>
                <w:bCs/>
              </w:rPr>
            </w:pPr>
            <w:r>
              <w:rPr>
                <w:b/>
                <w:bCs/>
              </w:rPr>
              <w:t>Luồng sự kiện phát sinh/Kịch bản phát sinh</w:t>
            </w:r>
          </w:p>
        </w:tc>
      </w:tr>
      <w:tr w:rsidR="00744901" w14:paraId="550020D6"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2B416781" w14:textId="77777777" w:rsidR="00744901" w:rsidRDefault="00254ED8">
            <w:r>
              <w:t>Nếu hệ thống không tìm thấy dữ liệu Check-in trong ngày (lỗi logic):</w:t>
            </w:r>
          </w:p>
          <w:p w14:paraId="072C9942" w14:textId="77777777" w:rsidR="00744901" w:rsidRDefault="00254ED8">
            <w:pPr>
              <w:rPr>
                <w:b/>
                <w:bCs/>
              </w:rPr>
            </w:pPr>
            <w:r>
              <w:t>    – Thông báo: "Bạn chưa thực hiện Check-in."</w:t>
            </w:r>
          </w:p>
        </w:tc>
      </w:tr>
      <w:tr w:rsidR="00744901" w14:paraId="5DB2FAE6" w14:textId="77777777">
        <w:trPr>
          <w:trHeight w:val="612"/>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00F8A3DD" w14:textId="77777777" w:rsidR="00744901" w:rsidRDefault="00254ED8">
            <w:pPr>
              <w:jc w:val="center"/>
              <w:rPr>
                <w:b/>
                <w:bCs/>
              </w:rPr>
            </w:pPr>
            <w:r>
              <w:rPr>
                <w:b/>
                <w:bCs/>
              </w:rPr>
              <w:t>Giao diện minh họa</w:t>
            </w:r>
          </w:p>
        </w:tc>
      </w:tr>
    </w:tbl>
    <w:p w14:paraId="36502A70" w14:textId="77777777" w:rsidR="00744901" w:rsidRPr="00DB5917" w:rsidRDefault="00744901">
      <w:pPr>
        <w:rPr>
          <w:sz w:val="16"/>
        </w:rPr>
      </w:pPr>
    </w:p>
    <w:p w14:paraId="3C78EAAC" w14:textId="61850907" w:rsidR="00744901" w:rsidRDefault="00254ED8">
      <w:pPr>
        <w:pStyle w:val="Heading3"/>
      </w:pPr>
      <w:bookmarkStart w:id="83" w:name="_Toc217198650"/>
      <w:r>
        <w:t>UC10: Xem thống kê cá nhân</w:t>
      </w:r>
      <w:bookmarkEnd w:id="83"/>
    </w:p>
    <w:tbl>
      <w:tblPr>
        <w:tblStyle w:val="ae"/>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3EDE2E2C"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05CF961D" w14:textId="77777777" w:rsidR="00744901" w:rsidRDefault="00254ED8">
            <w:pPr>
              <w:jc w:val="left"/>
              <w:rPr>
                <w:b/>
                <w:bCs/>
              </w:rPr>
            </w:pPr>
            <w:r>
              <w:rPr>
                <w:b/>
                <w:bCs/>
              </w:rPr>
              <w:t>UC10</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7BE90E8" w14:textId="77777777" w:rsidR="00744901" w:rsidRDefault="00254ED8">
            <w:pPr>
              <w:rPr>
                <w:b/>
                <w:bCs/>
              </w:rPr>
            </w:pPr>
            <w:r>
              <w:rPr>
                <w:b/>
                <w:bCs/>
              </w:rPr>
              <w:t>Xem thống kê cá nhân</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4C9DADD" w14:textId="77777777" w:rsidR="00744901" w:rsidRDefault="00254ED8">
            <w:pPr>
              <w:rPr>
                <w:b/>
                <w:bCs/>
              </w:rPr>
            </w:pPr>
            <w:r>
              <w:rPr>
                <w:b/>
                <w:bCs/>
              </w:rPr>
              <w:t>Độ phức tạp: Trung bình</w:t>
            </w:r>
          </w:p>
        </w:tc>
      </w:tr>
      <w:tr w:rsidR="00744901" w14:paraId="0BE5F941"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6C9E1850" w14:textId="77777777" w:rsidR="00744901" w:rsidRDefault="00254ED8">
            <w:pPr>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08179619" w14:textId="77777777" w:rsidR="00744901" w:rsidRDefault="00254ED8">
            <w:r>
              <w:t>Xem tổng hợp số liệu làm việc trong tháng: Số ngày đi làm, đi muộn, về sớm, nghỉ phép.</w:t>
            </w:r>
          </w:p>
        </w:tc>
      </w:tr>
      <w:tr w:rsidR="00744901" w14:paraId="2E0BFDEA"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1097E09F" w14:textId="77777777" w:rsidR="00744901" w:rsidRDefault="00254ED8">
            <w:pPr>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2D90FB78" w14:textId="77777777" w:rsidR="00744901" w:rsidRDefault="00254ED8">
            <w:r>
              <w:t>Nhân viên</w:t>
            </w:r>
          </w:p>
        </w:tc>
      </w:tr>
      <w:tr w:rsidR="00744901" w14:paraId="5C6DC820"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D18D340" w14:textId="77777777" w:rsidR="00744901" w:rsidRDefault="00254ED8">
            <w:pPr>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5C6CFE89" w14:textId="77777777" w:rsidR="00744901" w:rsidRDefault="00254ED8">
            <w:r>
              <w:t>Nhân viên đăng nhập vào hệ thống.</w:t>
            </w:r>
          </w:p>
        </w:tc>
      </w:tr>
      <w:tr w:rsidR="00744901" w14:paraId="5279E712"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7AA36537" w14:textId="77777777" w:rsidR="00744901" w:rsidRDefault="00254ED8">
            <w:pPr>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696ED6E7" w14:textId="77777777" w:rsidR="00744901" w:rsidRDefault="00254ED8">
            <w:pPr>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5C3759B9" w14:textId="77777777" w:rsidR="00744901" w:rsidRDefault="00254ED8">
            <w:r>
              <w:t>Hiển thị biểu đồ hoặc bảng số liệu thống kê.</w:t>
            </w:r>
          </w:p>
        </w:tc>
      </w:tr>
      <w:tr w:rsidR="00744901" w14:paraId="538CA4B2"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29A287B7" w14:textId="77777777" w:rsidR="00744901" w:rsidRDefault="00744901">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B3D39B7" w14:textId="77777777" w:rsidR="00744901" w:rsidRDefault="00254ED8">
            <w:pPr>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56DC1133" w14:textId="77777777" w:rsidR="00744901" w:rsidRDefault="00254ED8">
            <w:r>
              <w:t>Không tải được dữ liệu.</w:t>
            </w:r>
          </w:p>
        </w:tc>
      </w:tr>
      <w:tr w:rsidR="00744901" w14:paraId="2472AF69"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5973254" w14:textId="77777777" w:rsidR="00744901" w:rsidRDefault="00254ED8">
            <w:pPr>
              <w:rPr>
                <w:b/>
                <w:bCs/>
              </w:rPr>
            </w:pPr>
            <w:r>
              <w:rPr>
                <w:b/>
                <w:bCs/>
              </w:rPr>
              <w:t>ĐẶC TẢ CHỨC NĂNG</w:t>
            </w:r>
          </w:p>
        </w:tc>
      </w:tr>
      <w:tr w:rsidR="00744901" w14:paraId="0BF4289A"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EC02263" w14:textId="77777777" w:rsidR="00744901" w:rsidRDefault="00254ED8">
            <w:r>
              <w:rPr>
                <w:b/>
                <w:bCs/>
              </w:rPr>
              <w:t>Luồng sự kiện chính/Kịch bản chính</w:t>
            </w:r>
          </w:p>
        </w:tc>
      </w:tr>
      <w:tr w:rsidR="00744901" w14:paraId="78F5DCD7" w14:textId="77777777">
        <w:trPr>
          <w:trHeight w:val="343"/>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30C6605B" w14:textId="77777777" w:rsidR="00744901" w:rsidRDefault="00254ED8">
            <w:pPr>
              <w:numPr>
                <w:ilvl w:val="0"/>
                <w:numId w:val="13"/>
              </w:numPr>
              <w:pBdr>
                <w:top w:val="nil"/>
                <w:left w:val="nil"/>
                <w:bottom w:val="nil"/>
                <w:right w:val="nil"/>
                <w:between w:val="nil"/>
              </w:pBdr>
              <w:rPr>
                <w:color w:val="000000"/>
              </w:rPr>
            </w:pPr>
            <w:r>
              <w:rPr>
                <w:color w:val="000000"/>
              </w:rPr>
              <w:t>Nhân viên chọn tab "Thống kê".</w:t>
            </w:r>
          </w:p>
          <w:p w14:paraId="456B56AE" w14:textId="77777777" w:rsidR="00744901" w:rsidRDefault="00254ED8">
            <w:pPr>
              <w:numPr>
                <w:ilvl w:val="0"/>
                <w:numId w:val="13"/>
              </w:numPr>
              <w:pBdr>
                <w:top w:val="nil"/>
                <w:left w:val="nil"/>
                <w:bottom w:val="nil"/>
                <w:right w:val="nil"/>
                <w:between w:val="nil"/>
              </w:pBdr>
              <w:rPr>
                <w:color w:val="000000"/>
              </w:rPr>
            </w:pPr>
            <w:r>
              <w:rPr>
                <w:color w:val="000000"/>
              </w:rPr>
              <w:t>Chọn tháng cần xem (Mặc định là tháng hiện tại).</w:t>
            </w:r>
          </w:p>
          <w:p w14:paraId="41E91FF6" w14:textId="77777777" w:rsidR="00744901" w:rsidRDefault="00254ED8">
            <w:pPr>
              <w:numPr>
                <w:ilvl w:val="0"/>
                <w:numId w:val="13"/>
              </w:numPr>
              <w:pBdr>
                <w:top w:val="nil"/>
                <w:left w:val="nil"/>
                <w:bottom w:val="nil"/>
                <w:right w:val="nil"/>
                <w:between w:val="nil"/>
              </w:pBdr>
              <w:rPr>
                <w:color w:val="000000"/>
              </w:rPr>
            </w:pPr>
            <w:r>
              <w:rPr>
                <w:color w:val="000000"/>
              </w:rPr>
              <w:t>Hệ thống truy vấn CSDL lấy tổng hợp dữ liệu chấm công của nhân viên đó.</w:t>
            </w:r>
          </w:p>
          <w:p w14:paraId="277BF689" w14:textId="77777777" w:rsidR="00744901" w:rsidRDefault="00254ED8">
            <w:pPr>
              <w:numPr>
                <w:ilvl w:val="0"/>
                <w:numId w:val="13"/>
              </w:numPr>
              <w:pBdr>
                <w:top w:val="nil"/>
                <w:left w:val="nil"/>
                <w:bottom w:val="nil"/>
                <w:right w:val="nil"/>
                <w:between w:val="nil"/>
              </w:pBdr>
              <w:rPr>
                <w:color w:val="000000"/>
              </w:rPr>
            </w:pPr>
            <w:r>
              <w:rPr>
                <w:color w:val="000000"/>
              </w:rPr>
              <w:t>Hiển thị các chỉ số: Tổng công, Số phút đi muộn, Số phút về sớm.</w:t>
            </w:r>
          </w:p>
          <w:p w14:paraId="59ADBB43" w14:textId="77777777" w:rsidR="00744901" w:rsidRDefault="00254ED8">
            <w:pPr>
              <w:numPr>
                <w:ilvl w:val="0"/>
                <w:numId w:val="13"/>
              </w:numPr>
              <w:pBdr>
                <w:top w:val="nil"/>
                <w:left w:val="nil"/>
                <w:bottom w:val="nil"/>
                <w:right w:val="nil"/>
                <w:between w:val="nil"/>
              </w:pBdr>
            </w:pPr>
            <w:r>
              <w:rPr>
                <w:color w:val="000000"/>
              </w:rPr>
              <w:t>Nhân viên xem thông tin chi tiết.</w:t>
            </w:r>
          </w:p>
        </w:tc>
      </w:tr>
      <w:tr w:rsidR="00744901" w14:paraId="528DADF6"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0B262CB4" w14:textId="77777777" w:rsidR="00744901" w:rsidRDefault="00254ED8">
            <w:pPr>
              <w:rPr>
                <w:b/>
                <w:bCs/>
              </w:rPr>
            </w:pPr>
            <w:r>
              <w:rPr>
                <w:b/>
                <w:bCs/>
              </w:rPr>
              <w:t>Luồng sự kiện phát sinh/Kịch bản phát sinh</w:t>
            </w:r>
          </w:p>
        </w:tc>
      </w:tr>
      <w:tr w:rsidR="00744901" w14:paraId="5B1029BE"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0579587" w14:textId="77777777" w:rsidR="00744901" w:rsidRDefault="00254ED8">
            <w:pPr>
              <w:rPr>
                <w:b/>
                <w:bCs/>
              </w:rPr>
            </w:pPr>
            <w:r>
              <w:rPr>
                <w:b/>
                <w:bCs/>
              </w:rPr>
              <w:t>Luồng A: Không có dữ liệu</w:t>
            </w:r>
          </w:p>
        </w:tc>
      </w:tr>
      <w:tr w:rsidR="00744901" w14:paraId="3292182B"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161E45BA" w14:textId="77777777" w:rsidR="00744901" w:rsidRDefault="00254ED8">
            <w:r>
              <w:t>Nhân viên mới chưa có dữ liệu chấm công tháng đó:</w:t>
            </w:r>
          </w:p>
          <w:p w14:paraId="2265B309" w14:textId="77777777" w:rsidR="00744901" w:rsidRDefault="00254ED8">
            <w:r>
              <w:t>    – Hiển thị thông báo: "Chưa có dữ liệu thống kê cho tháng này."</w:t>
            </w:r>
          </w:p>
        </w:tc>
      </w:tr>
    </w:tbl>
    <w:p w14:paraId="29B5F06E" w14:textId="47B82FE1" w:rsidR="00744901" w:rsidRDefault="00254ED8">
      <w:pPr>
        <w:pStyle w:val="Heading3"/>
      </w:pPr>
      <w:bookmarkStart w:id="84" w:name="_Toc217198651"/>
      <w:r>
        <w:t>UC11: Xem lịch sử chấm công</w:t>
      </w:r>
      <w:bookmarkEnd w:id="84"/>
    </w:p>
    <w:tbl>
      <w:tblPr>
        <w:tblStyle w:val="af"/>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0F7BEC76"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43D57863" w14:textId="77777777" w:rsidR="00744901" w:rsidRDefault="00254ED8">
            <w:pPr>
              <w:jc w:val="left"/>
              <w:rPr>
                <w:b/>
                <w:bCs/>
              </w:rPr>
            </w:pPr>
            <w:r>
              <w:rPr>
                <w:b/>
                <w:bCs/>
              </w:rPr>
              <w:t>UC11</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6F78524B" w14:textId="77777777" w:rsidR="00744901" w:rsidRDefault="00254ED8">
            <w:r>
              <w:rPr>
                <w:b/>
                <w:bCs/>
              </w:rPr>
              <w:t>Xem lịch sử chấm công</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5F9E966" w14:textId="77777777" w:rsidR="00744901" w:rsidRDefault="00254ED8">
            <w:pPr>
              <w:rPr>
                <w:b/>
                <w:bCs/>
              </w:rPr>
            </w:pPr>
            <w:r>
              <w:rPr>
                <w:b/>
                <w:bCs/>
              </w:rPr>
              <w:t>Độ phức tạp: Cao</w:t>
            </w:r>
          </w:p>
        </w:tc>
      </w:tr>
      <w:tr w:rsidR="00744901" w14:paraId="0D4157EB"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202B2ED4" w14:textId="77777777" w:rsidR="00744901" w:rsidRDefault="00254ED8">
            <w:pPr>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33B04B31" w14:textId="77777777" w:rsidR="00744901" w:rsidRDefault="00254ED8">
            <w:r>
              <w:t>Xem chi tiết nhật ký ra vào từng ngày cụ thể (Giờ Check-in, Giờ Check-out).</w:t>
            </w:r>
          </w:p>
        </w:tc>
      </w:tr>
      <w:tr w:rsidR="00744901" w14:paraId="7F412BE3"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1ED67FEE" w14:textId="77777777" w:rsidR="00744901" w:rsidRDefault="00254ED8">
            <w:pPr>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25F691B9" w14:textId="77777777" w:rsidR="00744901" w:rsidRDefault="00254ED8">
            <w:r>
              <w:t>Nhân viên</w:t>
            </w:r>
          </w:p>
        </w:tc>
      </w:tr>
      <w:tr w:rsidR="00744901" w14:paraId="2F33752A"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023DA0D3" w14:textId="77777777" w:rsidR="00744901" w:rsidRDefault="00254ED8">
            <w:pPr>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114F6DC9" w14:textId="77777777" w:rsidR="00744901" w:rsidRDefault="00254ED8">
            <w:r>
              <w:t>Nhân viên đăng nhập vào hệ thống.</w:t>
            </w:r>
          </w:p>
        </w:tc>
      </w:tr>
      <w:tr w:rsidR="00744901" w14:paraId="3C7FDF3B"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64229F20" w14:textId="77777777" w:rsidR="00744901" w:rsidRDefault="00254ED8">
            <w:pPr>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F3F8AC9" w14:textId="77777777" w:rsidR="00744901" w:rsidRDefault="00254ED8">
            <w:pPr>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63BBF3AB" w14:textId="77777777" w:rsidR="00744901" w:rsidRDefault="00254ED8">
            <w:r>
              <w:t>Hiển thị danh sách lịch sử theo ngày.</w:t>
            </w:r>
          </w:p>
        </w:tc>
      </w:tr>
      <w:tr w:rsidR="00744901" w14:paraId="0AD7B29D"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10A3BACB" w14:textId="77777777" w:rsidR="00744901" w:rsidRDefault="00744901">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441C7D9" w14:textId="77777777" w:rsidR="00744901" w:rsidRDefault="00254ED8">
            <w:pPr>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1A9CC253" w14:textId="77777777" w:rsidR="00744901" w:rsidRDefault="00254ED8">
            <w:r>
              <w:t>Lỗi tải trang.</w:t>
            </w:r>
          </w:p>
        </w:tc>
      </w:tr>
      <w:tr w:rsidR="00744901" w14:paraId="65A1FEAB"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0FEBD6F4" w14:textId="77777777" w:rsidR="00744901" w:rsidRDefault="00254ED8">
            <w:pPr>
              <w:rPr>
                <w:b/>
                <w:bCs/>
              </w:rPr>
            </w:pPr>
            <w:r>
              <w:rPr>
                <w:b/>
                <w:bCs/>
              </w:rPr>
              <w:t>ĐẶC TẢ CHỨC NĂNG</w:t>
            </w:r>
          </w:p>
        </w:tc>
      </w:tr>
      <w:tr w:rsidR="00744901" w14:paraId="17535576"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12B3D086" w14:textId="77777777" w:rsidR="00744901" w:rsidRDefault="00254ED8">
            <w:r>
              <w:rPr>
                <w:b/>
                <w:bCs/>
              </w:rPr>
              <w:t>Luồng sự kiện chính/Kịch bản chính</w:t>
            </w:r>
          </w:p>
        </w:tc>
      </w:tr>
      <w:tr w:rsidR="00744901" w14:paraId="0BC06ECC" w14:textId="77777777">
        <w:trPr>
          <w:trHeight w:val="343"/>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73024CDB" w14:textId="77777777" w:rsidR="00744901" w:rsidRDefault="00254ED8">
            <w:pPr>
              <w:numPr>
                <w:ilvl w:val="0"/>
                <w:numId w:val="14"/>
              </w:numPr>
              <w:pBdr>
                <w:top w:val="nil"/>
                <w:left w:val="nil"/>
                <w:bottom w:val="nil"/>
                <w:right w:val="nil"/>
                <w:between w:val="nil"/>
              </w:pBdr>
              <w:rPr>
                <w:color w:val="000000"/>
              </w:rPr>
            </w:pPr>
            <w:r>
              <w:rPr>
                <w:color w:val="000000"/>
              </w:rPr>
              <w:t>Nhân viên chọn chức năng "Lịch sử" trên màn hình chính.</w:t>
            </w:r>
          </w:p>
          <w:p w14:paraId="3A4B6838" w14:textId="77777777" w:rsidR="00744901" w:rsidRDefault="00254ED8">
            <w:pPr>
              <w:numPr>
                <w:ilvl w:val="0"/>
                <w:numId w:val="14"/>
              </w:numPr>
              <w:pBdr>
                <w:top w:val="nil"/>
                <w:left w:val="nil"/>
                <w:bottom w:val="nil"/>
                <w:right w:val="nil"/>
                <w:between w:val="nil"/>
              </w:pBdr>
            </w:pPr>
            <w:r>
              <w:rPr>
                <w:color w:val="000000"/>
              </w:rPr>
              <w:t>Hệ thống hiển thị danh sách các ngày trong tháng (dạng Lịch hoặc List).</w:t>
            </w:r>
          </w:p>
          <w:p w14:paraId="79E9ED27" w14:textId="77777777" w:rsidR="00744901" w:rsidRDefault="00254ED8">
            <w:pPr>
              <w:numPr>
                <w:ilvl w:val="0"/>
                <w:numId w:val="14"/>
              </w:numPr>
              <w:pBdr>
                <w:top w:val="nil"/>
                <w:left w:val="nil"/>
                <w:bottom w:val="nil"/>
                <w:right w:val="nil"/>
                <w:between w:val="nil"/>
              </w:pBdr>
              <w:rPr>
                <w:color w:val="000000"/>
              </w:rPr>
            </w:pPr>
            <w:r>
              <w:rPr>
                <w:color w:val="000000"/>
              </w:rPr>
              <w:t>Các ngày có dữ liệu sẽ hiển thị giờ vào - giờ ra.</w:t>
            </w:r>
          </w:p>
          <w:p w14:paraId="1E3BF5F1" w14:textId="77777777" w:rsidR="00744901" w:rsidRDefault="00254ED8">
            <w:pPr>
              <w:numPr>
                <w:ilvl w:val="0"/>
                <w:numId w:val="14"/>
              </w:numPr>
              <w:pBdr>
                <w:top w:val="nil"/>
                <w:left w:val="nil"/>
                <w:bottom w:val="nil"/>
                <w:right w:val="nil"/>
                <w:between w:val="nil"/>
              </w:pBdr>
              <w:rPr>
                <w:color w:val="000000"/>
              </w:rPr>
            </w:pPr>
            <w:r>
              <w:rPr>
                <w:color w:val="000000"/>
              </w:rPr>
              <w:t>Các ngày vi phạm (đi muộn/về sớm) được tô màu cảnh báo (ví dụ: Đỏ/Cam).</w:t>
            </w:r>
          </w:p>
          <w:p w14:paraId="7D56F34B" w14:textId="77777777" w:rsidR="00744901" w:rsidRDefault="00254ED8">
            <w:pPr>
              <w:numPr>
                <w:ilvl w:val="0"/>
                <w:numId w:val="14"/>
              </w:numPr>
              <w:pBdr>
                <w:top w:val="nil"/>
                <w:left w:val="nil"/>
                <w:bottom w:val="nil"/>
                <w:right w:val="nil"/>
                <w:between w:val="nil"/>
              </w:pBdr>
              <w:rPr>
                <w:color w:val="000000"/>
              </w:rPr>
            </w:pPr>
            <w:r>
              <w:rPr>
                <w:color w:val="000000"/>
              </w:rPr>
              <w:t>Nhân viên có thể bấm vào từng ngày để xem chi tiết vị trí chấm công.</w:t>
            </w:r>
          </w:p>
        </w:tc>
      </w:tr>
      <w:tr w:rsidR="00744901" w14:paraId="451AA782"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06746F9" w14:textId="77777777" w:rsidR="00744901" w:rsidRDefault="00254ED8">
            <w:pPr>
              <w:rPr>
                <w:b/>
                <w:bCs/>
              </w:rPr>
            </w:pPr>
            <w:r>
              <w:rPr>
                <w:b/>
                <w:bCs/>
              </w:rPr>
              <w:t>Luồng sự kiện phát sinh/Kịch bản phát sinh</w:t>
            </w:r>
          </w:p>
        </w:tc>
      </w:tr>
      <w:tr w:rsidR="00744901" w14:paraId="48B5F417"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A98F32E" w14:textId="77777777" w:rsidR="00744901" w:rsidRDefault="00254ED8">
            <w:pPr>
              <w:rPr>
                <w:b/>
                <w:bCs/>
              </w:rPr>
            </w:pPr>
            <w:r>
              <w:rPr>
                <w:b/>
                <w:bCs/>
              </w:rPr>
              <w:t>Luồng A: Mất kết nối mạng</w:t>
            </w:r>
          </w:p>
        </w:tc>
      </w:tr>
      <w:tr w:rsidR="00744901" w14:paraId="24D3801D"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07620208" w14:textId="77777777" w:rsidR="00744901" w:rsidRDefault="00254ED8">
            <w:r>
              <w:t>Không tải được danh sách:</w:t>
            </w:r>
          </w:p>
          <w:p w14:paraId="55F4A10E" w14:textId="77777777" w:rsidR="00744901" w:rsidRDefault="00254ED8">
            <w:r>
              <w:t>    – Hiển thị màn hình chờ hoặc thông báo lỗi kết nối.</w:t>
            </w:r>
          </w:p>
        </w:tc>
      </w:tr>
    </w:tbl>
    <w:p w14:paraId="60E68CD5" w14:textId="2B5CED2E" w:rsidR="00744901" w:rsidRDefault="00254ED8">
      <w:pPr>
        <w:pStyle w:val="Heading3"/>
      </w:pPr>
      <w:bookmarkStart w:id="85" w:name="_Toc217198652"/>
      <w:r>
        <w:t>UC12: Tạo yêu cầu nghỉ phép</w:t>
      </w:r>
      <w:bookmarkEnd w:id="85"/>
    </w:p>
    <w:tbl>
      <w:tblPr>
        <w:tblStyle w:val="af0"/>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11AB1336"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07B5BF58" w14:textId="77777777" w:rsidR="00744901" w:rsidRDefault="00254ED8">
            <w:pPr>
              <w:jc w:val="left"/>
              <w:rPr>
                <w:b/>
                <w:bCs/>
              </w:rPr>
            </w:pPr>
            <w:r>
              <w:rPr>
                <w:b/>
                <w:bCs/>
              </w:rPr>
              <w:t>UC12</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627A3F06" w14:textId="77777777" w:rsidR="00744901" w:rsidRDefault="00254ED8">
            <w:r>
              <w:rPr>
                <w:b/>
                <w:bCs/>
              </w:rPr>
              <w:t>Tạo yêu cầu nghỉ phép</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6D0C1E5" w14:textId="77777777" w:rsidR="00744901" w:rsidRDefault="00254ED8">
            <w:pPr>
              <w:rPr>
                <w:b/>
                <w:bCs/>
              </w:rPr>
            </w:pPr>
            <w:r>
              <w:rPr>
                <w:b/>
                <w:bCs/>
              </w:rPr>
              <w:t>Độ phức tạp: Trung bình</w:t>
            </w:r>
          </w:p>
        </w:tc>
      </w:tr>
      <w:tr w:rsidR="00744901" w14:paraId="283B04CF"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6B0CA7C0" w14:textId="77777777" w:rsidR="00744901" w:rsidRDefault="00254ED8">
            <w:pPr>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5F8C663C" w14:textId="77777777" w:rsidR="00744901" w:rsidRDefault="00254ED8">
            <w:r>
              <w:t>Nhân viên tạo đơn xin nghỉ phép (theo loại nghỉ, thời gian, lý do) gửi lên quản lý để chờ phê duyệt.</w:t>
            </w:r>
          </w:p>
        </w:tc>
      </w:tr>
      <w:tr w:rsidR="00744901" w14:paraId="68166435"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7B343A15" w14:textId="77777777" w:rsidR="00744901" w:rsidRDefault="00254ED8">
            <w:pPr>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1DA5435F" w14:textId="77777777" w:rsidR="00744901" w:rsidRDefault="00254ED8">
            <w:r>
              <w:t>Nhân viên</w:t>
            </w:r>
          </w:p>
        </w:tc>
      </w:tr>
      <w:tr w:rsidR="00744901" w14:paraId="2ADB759F"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3E0F3725" w14:textId="77777777" w:rsidR="00744901" w:rsidRDefault="00254ED8">
            <w:pPr>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68C363E0" w14:textId="77777777" w:rsidR="00744901" w:rsidRDefault="00254ED8">
            <w:r>
              <w:t>Nhân viên đăng nhập. Vào menu "Yêu cầu" và chọn "Tạo đơn nghỉ phép".</w:t>
            </w:r>
          </w:p>
        </w:tc>
      </w:tr>
      <w:tr w:rsidR="00744901" w14:paraId="210D832C"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403C2828" w14:textId="77777777" w:rsidR="00744901" w:rsidRDefault="00254ED8">
            <w:pPr>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EDD66BD" w14:textId="77777777" w:rsidR="00744901" w:rsidRDefault="00254ED8">
            <w:pPr>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6EBB4330" w14:textId="77777777" w:rsidR="00744901" w:rsidRDefault="00254ED8">
            <w:r>
              <w:t>Đơn được gửi đi, trạng thái ban đầu là "Chờ duyệt" (Pending).</w:t>
            </w:r>
          </w:p>
        </w:tc>
      </w:tr>
      <w:tr w:rsidR="00744901" w14:paraId="77960F21"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1E6DF6D8" w14:textId="77777777" w:rsidR="00744901" w:rsidRDefault="00744901">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BA3775C" w14:textId="77777777" w:rsidR="00744901" w:rsidRDefault="00254ED8">
            <w:pPr>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4926FBC8" w14:textId="77777777" w:rsidR="00744901" w:rsidRDefault="00254ED8">
            <w:r>
              <w:t>Gửi đơn thất bại hoặc hiển thị lỗi logic.</w:t>
            </w:r>
          </w:p>
        </w:tc>
      </w:tr>
      <w:tr w:rsidR="00744901" w14:paraId="7886C4B0"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2CF5F45" w14:textId="77777777" w:rsidR="00744901" w:rsidRDefault="00254ED8">
            <w:pPr>
              <w:rPr>
                <w:b/>
                <w:bCs/>
              </w:rPr>
            </w:pPr>
            <w:r>
              <w:rPr>
                <w:b/>
                <w:bCs/>
              </w:rPr>
              <w:t>ĐẶC TẢ CHỨC NĂNG</w:t>
            </w:r>
          </w:p>
        </w:tc>
      </w:tr>
      <w:tr w:rsidR="00744901" w14:paraId="2A1EBDB1"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65347FFB" w14:textId="77777777" w:rsidR="00744901" w:rsidRDefault="00254ED8">
            <w:r>
              <w:rPr>
                <w:b/>
                <w:bCs/>
              </w:rPr>
              <w:t>Luồng sự kiện chính/Kịch bản chính</w:t>
            </w:r>
          </w:p>
        </w:tc>
      </w:tr>
      <w:tr w:rsidR="00744901" w14:paraId="2E389309" w14:textId="77777777">
        <w:trPr>
          <w:trHeight w:val="343"/>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785FEC4A" w14:textId="77777777" w:rsidR="00744901" w:rsidRDefault="00254ED8">
            <w:pPr>
              <w:pBdr>
                <w:top w:val="nil"/>
                <w:left w:val="nil"/>
                <w:bottom w:val="nil"/>
                <w:right w:val="nil"/>
                <w:between w:val="nil"/>
              </w:pBdr>
              <w:ind w:left="851" w:hanging="284"/>
              <w:rPr>
                <w:color w:val="000000"/>
              </w:rPr>
            </w:pPr>
            <w:r>
              <w:rPr>
                <w:color w:val="000000"/>
              </w:rPr>
              <w:t>1. Nhân viên chọn loại nghỉ (Phép năm, Ốm, Việc riêng...).</w:t>
            </w:r>
          </w:p>
          <w:p w14:paraId="12F8CD8B" w14:textId="77777777" w:rsidR="00744901" w:rsidRDefault="00254ED8">
            <w:pPr>
              <w:pBdr>
                <w:top w:val="nil"/>
                <w:left w:val="nil"/>
                <w:bottom w:val="nil"/>
                <w:right w:val="nil"/>
                <w:between w:val="nil"/>
              </w:pBdr>
              <w:ind w:left="851" w:hanging="284"/>
              <w:rPr>
                <w:color w:val="000000"/>
              </w:rPr>
            </w:pPr>
            <w:r>
              <w:rPr>
                <w:color w:val="000000"/>
              </w:rPr>
              <w:t>2. Chọn ngày bắt đầu và ngày kết thúc nghỉ.</w:t>
            </w:r>
          </w:p>
          <w:p w14:paraId="6DF20E4E" w14:textId="77777777" w:rsidR="00744901" w:rsidRDefault="00254ED8">
            <w:pPr>
              <w:pBdr>
                <w:top w:val="nil"/>
                <w:left w:val="nil"/>
                <w:bottom w:val="nil"/>
                <w:right w:val="nil"/>
                <w:between w:val="nil"/>
              </w:pBdr>
              <w:ind w:left="851" w:hanging="284"/>
              <w:rPr>
                <w:color w:val="000000"/>
              </w:rPr>
            </w:pPr>
            <w:r>
              <w:rPr>
                <w:color w:val="000000"/>
              </w:rPr>
              <w:t>3. Nhập Lý do nghỉ (là trường bắt buộc).</w:t>
            </w:r>
          </w:p>
          <w:p w14:paraId="7A1BCB1B" w14:textId="77777777" w:rsidR="00744901" w:rsidRDefault="00254ED8">
            <w:pPr>
              <w:pBdr>
                <w:top w:val="nil"/>
                <w:left w:val="nil"/>
                <w:bottom w:val="nil"/>
                <w:right w:val="nil"/>
                <w:between w:val="nil"/>
              </w:pBdr>
              <w:ind w:left="851" w:hanging="284"/>
              <w:rPr>
                <w:color w:val="000000"/>
              </w:rPr>
            </w:pPr>
            <w:r>
              <w:rPr>
                <w:color w:val="000000"/>
              </w:rPr>
              <w:t>4. Chọn người duyệt (Quản lý trực tiếp).</w:t>
            </w:r>
          </w:p>
          <w:p w14:paraId="174BC5EB" w14:textId="77777777" w:rsidR="00744901" w:rsidRDefault="00254ED8">
            <w:pPr>
              <w:pBdr>
                <w:top w:val="nil"/>
                <w:left w:val="nil"/>
                <w:bottom w:val="nil"/>
                <w:right w:val="nil"/>
                <w:between w:val="nil"/>
              </w:pBdr>
              <w:ind w:left="851" w:hanging="284"/>
              <w:rPr>
                <w:color w:val="000000"/>
              </w:rPr>
            </w:pPr>
            <w:r>
              <w:rPr>
                <w:color w:val="000000"/>
              </w:rPr>
              <w:t>5. Nhấn nút "Gửi yêu cầu".</w:t>
            </w:r>
          </w:p>
          <w:p w14:paraId="50F48CA1" w14:textId="77777777" w:rsidR="00744901" w:rsidRDefault="00254ED8">
            <w:pPr>
              <w:pBdr>
                <w:top w:val="nil"/>
                <w:left w:val="nil"/>
                <w:bottom w:val="nil"/>
                <w:right w:val="nil"/>
                <w:between w:val="nil"/>
              </w:pBdr>
              <w:ind w:left="851" w:hanging="284"/>
              <w:rPr>
                <w:color w:val="000000"/>
              </w:rPr>
            </w:pPr>
            <w:r>
              <w:rPr>
                <w:color w:val="000000"/>
              </w:rPr>
              <w:t xml:space="preserve">6. Hệ thống kiểm tra: </w:t>
            </w:r>
          </w:p>
          <w:p w14:paraId="50C3E889" w14:textId="77777777" w:rsidR="00744901" w:rsidRDefault="00254ED8">
            <w:pPr>
              <w:pBdr>
                <w:top w:val="nil"/>
                <w:left w:val="nil"/>
                <w:bottom w:val="nil"/>
                <w:right w:val="nil"/>
                <w:between w:val="nil"/>
              </w:pBdr>
              <w:ind w:left="851" w:hanging="284"/>
              <w:rPr>
                <w:color w:val="000000"/>
              </w:rPr>
            </w:pPr>
            <w:r>
              <w:rPr>
                <w:color w:val="000000"/>
              </w:rPr>
              <w:t xml:space="preserve">+ </w:t>
            </w:r>
            <w:r>
              <w:rPr>
                <w:b/>
                <w:bCs/>
                <w:color w:val="000000"/>
              </w:rPr>
              <w:t>Kiểm tra 1:</w:t>
            </w:r>
            <w:r>
              <w:rPr>
                <w:color w:val="000000"/>
              </w:rPr>
              <w:t xml:space="preserve"> Ngày kết thúc có hợp lệ (sau ngày bắt đầu) không.</w:t>
            </w:r>
          </w:p>
          <w:p w14:paraId="06BCA6C4" w14:textId="77777777" w:rsidR="00744901" w:rsidRDefault="00254ED8">
            <w:pPr>
              <w:pBdr>
                <w:top w:val="nil"/>
                <w:left w:val="nil"/>
                <w:bottom w:val="nil"/>
                <w:right w:val="nil"/>
                <w:between w:val="nil"/>
              </w:pBdr>
              <w:ind w:left="567" w:hanging="284"/>
              <w:rPr>
                <w:color w:val="000000"/>
              </w:rPr>
            </w:pPr>
            <w:r>
              <w:rPr>
                <w:color w:val="000000"/>
              </w:rPr>
              <w:t xml:space="preserve">+ </w:t>
            </w:r>
            <w:r>
              <w:rPr>
                <w:b/>
                <w:bCs/>
                <w:color w:val="000000"/>
              </w:rPr>
              <w:t>Kiểm tra 2:</w:t>
            </w:r>
            <w:r>
              <w:rPr>
                <w:color w:val="000000"/>
              </w:rPr>
              <w:t xml:space="preserve"> Đơn có trùng với ngày nghỉ đã có hoặc đơn khác đang chờ duyệt không.</w:t>
            </w:r>
          </w:p>
          <w:p w14:paraId="0E565C43" w14:textId="77777777" w:rsidR="00744901" w:rsidRDefault="00254ED8">
            <w:pPr>
              <w:pBdr>
                <w:top w:val="nil"/>
                <w:left w:val="nil"/>
                <w:bottom w:val="nil"/>
                <w:right w:val="nil"/>
                <w:between w:val="nil"/>
              </w:pBdr>
              <w:ind w:left="851" w:hanging="284"/>
              <w:rPr>
                <w:color w:val="000000"/>
              </w:rPr>
            </w:pPr>
            <w:r>
              <w:rPr>
                <w:color w:val="000000"/>
              </w:rPr>
              <w:t>7. Nếu hợp lệ, hệ thống tạo bản ghi đơn nghỉ phép và lưu vào CSDL.</w:t>
            </w:r>
          </w:p>
          <w:p w14:paraId="221E2C84" w14:textId="77777777" w:rsidR="00744901" w:rsidRDefault="00254ED8">
            <w:pPr>
              <w:pBdr>
                <w:top w:val="nil"/>
                <w:left w:val="nil"/>
                <w:bottom w:val="nil"/>
                <w:right w:val="nil"/>
                <w:between w:val="nil"/>
              </w:pBdr>
              <w:ind w:left="851" w:hanging="284"/>
              <w:rPr>
                <w:color w:val="000000"/>
              </w:rPr>
            </w:pPr>
            <w:r>
              <w:rPr>
                <w:color w:val="000000"/>
              </w:rPr>
              <w:t>8. Thông báo "Yêu cầu đã được gửi thành công" và gửi thông báo đến Quản lý.</w:t>
            </w:r>
          </w:p>
          <w:p w14:paraId="7A9E83F0" w14:textId="77777777" w:rsidR="00744901" w:rsidRDefault="00744901">
            <w:pPr>
              <w:pBdr>
                <w:top w:val="nil"/>
                <w:left w:val="nil"/>
                <w:bottom w:val="nil"/>
                <w:right w:val="nil"/>
                <w:between w:val="nil"/>
              </w:pBdr>
              <w:ind w:left="720" w:hanging="284"/>
              <w:rPr>
                <w:color w:val="000000"/>
              </w:rPr>
            </w:pPr>
          </w:p>
        </w:tc>
      </w:tr>
      <w:tr w:rsidR="00744901" w14:paraId="4708B27B"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4B6D9C0E" w14:textId="77777777" w:rsidR="00744901" w:rsidRDefault="00254ED8">
            <w:pPr>
              <w:rPr>
                <w:b/>
                <w:bCs/>
              </w:rPr>
            </w:pPr>
            <w:r>
              <w:rPr>
                <w:b/>
                <w:bCs/>
              </w:rPr>
              <w:t>Luồng sự kiện phát sinh/Kịch bản phát sinh</w:t>
            </w:r>
          </w:p>
        </w:tc>
      </w:tr>
      <w:tr w:rsidR="00744901" w14:paraId="1A8B436C"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33B3FA04" w14:textId="77777777" w:rsidR="00744901" w:rsidRDefault="00254ED8">
            <w:pPr>
              <w:rPr>
                <w:b/>
                <w:bCs/>
              </w:rPr>
            </w:pPr>
            <w:r>
              <w:rPr>
                <w:b/>
                <w:bCs/>
              </w:rPr>
              <w:t>Luồng A: Khung giờ không hợp lệ</w:t>
            </w:r>
          </w:p>
        </w:tc>
      </w:tr>
      <w:tr w:rsidR="00744901" w14:paraId="776558FE"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6BA64326" w14:textId="77777777" w:rsidR="00744901" w:rsidRDefault="00254ED8">
            <w:r>
              <w:t>Nhân viên chọn Ngày kết thúc trước Ngày bắt đầu, hoặc ngày nghỉ là ngày đã qua:</w:t>
            </w:r>
          </w:p>
          <w:p w14:paraId="646AFC7E" w14:textId="77777777" w:rsidR="00744901" w:rsidRDefault="00254ED8">
            <w:r>
              <w:t>    – Hệ thống báo lỗi: "Khoảng thời gian nghỉ không hợp lệ. Vui lòng kiểm tra lại."</w:t>
            </w:r>
          </w:p>
        </w:tc>
      </w:tr>
      <w:tr w:rsidR="00744901" w14:paraId="492BA6ED"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061405B5" w14:textId="77777777" w:rsidR="00744901" w:rsidRDefault="00254ED8">
            <w:pPr>
              <w:rPr>
                <w:b/>
                <w:bCs/>
              </w:rPr>
            </w:pPr>
            <w:r>
              <w:rPr>
                <w:b/>
                <w:bCs/>
              </w:rPr>
              <w:t>Luồng B: Trùng lặp đơn</w:t>
            </w:r>
          </w:p>
        </w:tc>
      </w:tr>
      <w:tr w:rsidR="00744901" w14:paraId="73B1D00D"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2AAFB874" w14:textId="77777777" w:rsidR="00744901" w:rsidRDefault="00254ED8">
            <w:r>
              <w:t>Nhân viên bỏ trống trường Lý do:</w:t>
            </w:r>
          </w:p>
          <w:p w14:paraId="3243F243" w14:textId="77777777" w:rsidR="00744901" w:rsidRDefault="00254ED8">
            <w:r>
              <w:t>    – Hiển thị thông báo: "Lý do là trường bắt buộc. Vui lòng điền đầy đủ."</w:t>
            </w:r>
          </w:p>
        </w:tc>
      </w:tr>
    </w:tbl>
    <w:p w14:paraId="07876927" w14:textId="77777777" w:rsidR="00744901" w:rsidRPr="000C4E89" w:rsidRDefault="00744901">
      <w:pPr>
        <w:rPr>
          <w:sz w:val="12"/>
        </w:rPr>
      </w:pPr>
    </w:p>
    <w:p w14:paraId="70D9BC54" w14:textId="2703D621" w:rsidR="00744901" w:rsidRDefault="00254ED8">
      <w:pPr>
        <w:pStyle w:val="Heading3"/>
      </w:pPr>
      <w:bookmarkStart w:id="86" w:name="_Toc217198653"/>
      <w:r>
        <w:t>UC13: Tạo yêu cầu làm thêm giờ</w:t>
      </w:r>
      <w:bookmarkEnd w:id="86"/>
    </w:p>
    <w:tbl>
      <w:tblPr>
        <w:tblStyle w:val="af1"/>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1DD2D99F"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6C1AE770" w14:textId="77777777" w:rsidR="00744901" w:rsidRDefault="00254ED8">
            <w:pPr>
              <w:jc w:val="left"/>
              <w:rPr>
                <w:b/>
                <w:bCs/>
              </w:rPr>
            </w:pPr>
            <w:r>
              <w:rPr>
                <w:b/>
                <w:bCs/>
              </w:rPr>
              <w:t>UC13</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F2D9684" w14:textId="77777777" w:rsidR="00744901" w:rsidRDefault="00254ED8">
            <w:r>
              <w:rPr>
                <w:b/>
                <w:bCs/>
              </w:rPr>
              <w:t>Tạo yêu cầu làm thêm giờ</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2F43645" w14:textId="77777777" w:rsidR="00744901" w:rsidRDefault="00254ED8">
            <w:pPr>
              <w:rPr>
                <w:b/>
                <w:bCs/>
              </w:rPr>
            </w:pPr>
            <w:r>
              <w:rPr>
                <w:b/>
                <w:bCs/>
              </w:rPr>
              <w:t>Độ phức tạp: Trung bình</w:t>
            </w:r>
          </w:p>
        </w:tc>
      </w:tr>
      <w:tr w:rsidR="00744901" w14:paraId="3A5626E9"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3CF3799C" w14:textId="77777777" w:rsidR="00744901" w:rsidRDefault="00254ED8">
            <w:pPr>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638D2F22" w14:textId="77777777" w:rsidR="00744901" w:rsidRDefault="00254ED8">
            <w:r>
              <w:t>Nhân viên đăng ký làm thêm giờ (OT) cho một ca/ngày cụ thể để được quản lý tính công làm thêm giờ.</w:t>
            </w:r>
          </w:p>
        </w:tc>
      </w:tr>
      <w:tr w:rsidR="00744901" w14:paraId="0D7198CE"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161F8047" w14:textId="77777777" w:rsidR="00744901" w:rsidRDefault="00254ED8">
            <w:pPr>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5188F025" w14:textId="77777777" w:rsidR="00744901" w:rsidRDefault="00254ED8">
            <w:r>
              <w:rPr>
                <w:color w:val="000000"/>
              </w:rPr>
              <w:t>Nhân viên</w:t>
            </w:r>
          </w:p>
        </w:tc>
      </w:tr>
      <w:tr w:rsidR="00744901" w14:paraId="5B601F89"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59FFD6C0" w14:textId="77777777" w:rsidR="00744901" w:rsidRDefault="00254ED8">
            <w:pPr>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46DE5B44" w14:textId="77777777" w:rsidR="00744901" w:rsidRDefault="00254ED8">
            <w:r>
              <w:t>Nhân viên đăng nhập. Vào menu "Yêu cầu" và chọn "Tạo đơn làm thêm giờ".</w:t>
            </w:r>
          </w:p>
        </w:tc>
      </w:tr>
      <w:tr w:rsidR="00744901" w14:paraId="753363B2"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11A6B0D3" w14:textId="77777777" w:rsidR="00744901" w:rsidRDefault="00254ED8">
            <w:pPr>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42DA5144" w14:textId="77777777" w:rsidR="00744901" w:rsidRDefault="00254ED8">
            <w:pPr>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4C6C6389" w14:textId="77777777" w:rsidR="00744901" w:rsidRDefault="00254ED8">
            <w:r>
              <w:t>Đơn OT được gửi đi, trạng thái ban đầu là "Chờ duyệt" (Pending).</w:t>
            </w:r>
          </w:p>
        </w:tc>
      </w:tr>
      <w:tr w:rsidR="00744901" w14:paraId="2AEFC074"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4F849734" w14:textId="77777777" w:rsidR="00744901" w:rsidRDefault="00744901">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2CA98354" w14:textId="77777777" w:rsidR="00744901" w:rsidRDefault="00254ED8">
            <w:pPr>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7E1FF465" w14:textId="77777777" w:rsidR="00744901" w:rsidRDefault="00254ED8">
            <w:r>
              <w:t>Gửi đơn thất bại.</w:t>
            </w:r>
          </w:p>
        </w:tc>
      </w:tr>
      <w:tr w:rsidR="00744901" w14:paraId="642514F2"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4AB6DC0F" w14:textId="77777777" w:rsidR="00744901" w:rsidRDefault="00254ED8">
            <w:pPr>
              <w:rPr>
                <w:b/>
                <w:bCs/>
              </w:rPr>
            </w:pPr>
            <w:r>
              <w:rPr>
                <w:b/>
                <w:bCs/>
              </w:rPr>
              <w:t>ĐẶC TẢ CHỨC NĂNG</w:t>
            </w:r>
          </w:p>
        </w:tc>
      </w:tr>
      <w:tr w:rsidR="00744901" w14:paraId="377FC920"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DA17E86" w14:textId="77777777" w:rsidR="00744901" w:rsidRDefault="00254ED8">
            <w:r>
              <w:rPr>
                <w:b/>
                <w:bCs/>
              </w:rPr>
              <w:t>Luồng sự kiện chính/Kịch bản chính</w:t>
            </w:r>
          </w:p>
        </w:tc>
      </w:tr>
      <w:tr w:rsidR="00744901" w14:paraId="794E6A0D" w14:textId="77777777">
        <w:trPr>
          <w:trHeight w:val="343"/>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3C53A093" w14:textId="77777777" w:rsidR="00744901" w:rsidRDefault="00254ED8">
            <w:pPr>
              <w:numPr>
                <w:ilvl w:val="0"/>
                <w:numId w:val="15"/>
              </w:numPr>
              <w:pBdr>
                <w:top w:val="nil"/>
                <w:left w:val="nil"/>
                <w:bottom w:val="nil"/>
                <w:right w:val="nil"/>
                <w:between w:val="nil"/>
              </w:pBdr>
            </w:pPr>
            <w:r>
              <w:rPr>
                <w:color w:val="000000"/>
              </w:rPr>
              <w:t>Nhân viên chọn ngày cần làm thêm.</w:t>
            </w:r>
          </w:p>
          <w:p w14:paraId="6F43F9F9" w14:textId="77777777" w:rsidR="00744901" w:rsidRDefault="00254ED8">
            <w:pPr>
              <w:numPr>
                <w:ilvl w:val="0"/>
                <w:numId w:val="15"/>
              </w:numPr>
              <w:pBdr>
                <w:top w:val="nil"/>
                <w:left w:val="nil"/>
                <w:bottom w:val="nil"/>
                <w:right w:val="nil"/>
                <w:between w:val="nil"/>
              </w:pBdr>
              <w:rPr>
                <w:color w:val="000000"/>
              </w:rPr>
            </w:pPr>
            <w:r>
              <w:rPr>
                <w:color w:val="000000"/>
              </w:rPr>
              <w:t>Nhập khung giờ dự kiến làm thêm (Từ giờ A đến giờ B).</w:t>
            </w:r>
          </w:p>
          <w:p w14:paraId="1DD9A5BE" w14:textId="77777777" w:rsidR="00744901" w:rsidRDefault="00254ED8">
            <w:pPr>
              <w:numPr>
                <w:ilvl w:val="0"/>
                <w:numId w:val="15"/>
              </w:numPr>
              <w:pBdr>
                <w:top w:val="nil"/>
                <w:left w:val="nil"/>
                <w:bottom w:val="nil"/>
                <w:right w:val="nil"/>
                <w:between w:val="nil"/>
              </w:pBdr>
            </w:pPr>
            <w:r>
              <w:rPr>
                <w:color w:val="000000"/>
              </w:rPr>
              <w:t>Nhập Lý do làm thêm giờ (là trường bắt buộc).</w:t>
            </w:r>
          </w:p>
          <w:p w14:paraId="41B82D3C" w14:textId="77777777" w:rsidR="00744901" w:rsidRDefault="00254ED8">
            <w:pPr>
              <w:numPr>
                <w:ilvl w:val="0"/>
                <w:numId w:val="15"/>
              </w:numPr>
              <w:pBdr>
                <w:top w:val="nil"/>
                <w:left w:val="nil"/>
                <w:bottom w:val="nil"/>
                <w:right w:val="nil"/>
                <w:between w:val="nil"/>
              </w:pBdr>
            </w:pPr>
            <w:r>
              <w:rPr>
                <w:color w:val="000000"/>
              </w:rPr>
              <w:t>Chọn người duyệt (Quản lý trực tiếp).</w:t>
            </w:r>
          </w:p>
          <w:p w14:paraId="51AC2E03" w14:textId="77777777" w:rsidR="00744901" w:rsidRDefault="00254ED8">
            <w:pPr>
              <w:numPr>
                <w:ilvl w:val="0"/>
                <w:numId w:val="15"/>
              </w:numPr>
              <w:pBdr>
                <w:top w:val="nil"/>
                <w:left w:val="nil"/>
                <w:bottom w:val="nil"/>
                <w:right w:val="nil"/>
                <w:between w:val="nil"/>
              </w:pBdr>
            </w:pPr>
            <w:r>
              <w:rPr>
                <w:color w:val="000000"/>
              </w:rPr>
              <w:t>Nhấn nút "Gửi yêu cầu".</w:t>
            </w:r>
          </w:p>
          <w:p w14:paraId="556E1369" w14:textId="77777777" w:rsidR="00744901" w:rsidRDefault="00254ED8">
            <w:pPr>
              <w:numPr>
                <w:ilvl w:val="0"/>
                <w:numId w:val="15"/>
              </w:numPr>
              <w:pBdr>
                <w:top w:val="nil"/>
                <w:left w:val="nil"/>
                <w:bottom w:val="nil"/>
                <w:right w:val="nil"/>
                <w:between w:val="nil"/>
              </w:pBdr>
            </w:pPr>
            <w:r>
              <w:rPr>
                <w:color w:val="000000"/>
              </w:rPr>
              <w:t>Hệ thống kiểm tra:</w:t>
            </w:r>
          </w:p>
          <w:p w14:paraId="7AEB99AE" w14:textId="77777777" w:rsidR="00744901" w:rsidRDefault="00254ED8">
            <w:pPr>
              <w:pBdr>
                <w:top w:val="nil"/>
                <w:left w:val="nil"/>
                <w:bottom w:val="nil"/>
                <w:right w:val="nil"/>
                <w:between w:val="nil"/>
              </w:pBdr>
              <w:ind w:left="720" w:hanging="284"/>
              <w:rPr>
                <w:color w:val="000000"/>
              </w:rPr>
            </w:pPr>
            <w:r>
              <w:rPr>
                <w:color w:val="000000"/>
              </w:rPr>
              <w:t xml:space="preserve">+ </w:t>
            </w:r>
            <w:r>
              <w:rPr>
                <w:b/>
                <w:bCs/>
                <w:color w:val="000000"/>
              </w:rPr>
              <w:t>Kiểm tra 1:</w:t>
            </w:r>
            <w:r>
              <w:rPr>
                <w:color w:val="000000"/>
              </w:rPr>
              <w:t xml:space="preserve"> Khung giờ OT có hợp lệ (Giờ kết thúc sau giờ bắt đầu) không.</w:t>
            </w:r>
          </w:p>
          <w:p w14:paraId="3B738FB0" w14:textId="77777777" w:rsidR="00744901" w:rsidRDefault="00254ED8">
            <w:pPr>
              <w:numPr>
                <w:ilvl w:val="0"/>
                <w:numId w:val="15"/>
              </w:numPr>
              <w:pBdr>
                <w:top w:val="nil"/>
                <w:left w:val="nil"/>
                <w:bottom w:val="nil"/>
                <w:right w:val="nil"/>
                <w:between w:val="nil"/>
              </w:pBdr>
            </w:pPr>
            <w:r>
              <w:rPr>
                <w:color w:val="000000"/>
              </w:rPr>
              <w:t>Nếu hợp lệ, hệ thống tạo bản ghi đơn OT và lưu vào CSDL.</w:t>
            </w:r>
          </w:p>
          <w:p w14:paraId="5B5C26EE" w14:textId="77777777" w:rsidR="00744901" w:rsidRDefault="00254ED8">
            <w:pPr>
              <w:numPr>
                <w:ilvl w:val="0"/>
                <w:numId w:val="15"/>
              </w:numPr>
              <w:pBdr>
                <w:top w:val="nil"/>
                <w:left w:val="nil"/>
                <w:bottom w:val="nil"/>
                <w:right w:val="nil"/>
                <w:between w:val="nil"/>
              </w:pBdr>
            </w:pPr>
            <w:r>
              <w:rPr>
                <w:color w:val="000000"/>
              </w:rPr>
              <w:t>Thông báo "Yêu cầu đã được gửi thành công".</w:t>
            </w:r>
          </w:p>
        </w:tc>
      </w:tr>
      <w:tr w:rsidR="00744901" w14:paraId="5CBA23BF"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0475CA6" w14:textId="77777777" w:rsidR="00744901" w:rsidRDefault="00254ED8">
            <w:pPr>
              <w:rPr>
                <w:b/>
                <w:bCs/>
              </w:rPr>
            </w:pPr>
            <w:r>
              <w:rPr>
                <w:b/>
                <w:bCs/>
              </w:rPr>
              <w:t>Luồng sự kiện phát sinh/Kịch bản phát sinh</w:t>
            </w:r>
          </w:p>
        </w:tc>
      </w:tr>
      <w:tr w:rsidR="00744901" w14:paraId="77F3946C"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6BFA2F40" w14:textId="77777777" w:rsidR="00744901" w:rsidRDefault="00254ED8">
            <w:pPr>
              <w:rPr>
                <w:b/>
                <w:bCs/>
              </w:rPr>
            </w:pPr>
            <w:r>
              <w:rPr>
                <w:b/>
                <w:bCs/>
              </w:rPr>
              <w:t>Luồng A: Khung giờ không hợp lệ</w:t>
            </w:r>
          </w:p>
        </w:tc>
      </w:tr>
      <w:tr w:rsidR="00744901" w14:paraId="1D5B5E04"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5691DBE8" w14:textId="77777777" w:rsidR="00744901" w:rsidRDefault="00254ED8">
            <w:r>
              <w:t>Nhân viên nhập Giờ kết thúc OT trước Giờ bắt đầu:</w:t>
            </w:r>
          </w:p>
          <w:p w14:paraId="34AE4A0B" w14:textId="77777777" w:rsidR="00744901" w:rsidRDefault="00254ED8">
            <w:pPr>
              <w:rPr>
                <w:b/>
                <w:bCs/>
              </w:rPr>
            </w:pPr>
            <w:r>
              <w:t>    – Hệ thống báo lỗi: "Khung giờ làm thêm giờ không hợp lệ."</w:t>
            </w:r>
          </w:p>
        </w:tc>
      </w:tr>
      <w:tr w:rsidR="00744901" w14:paraId="0E72437A"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5328702" w14:textId="77777777" w:rsidR="00744901" w:rsidRDefault="00254ED8">
            <w:pPr>
              <w:rPr>
                <w:b/>
                <w:bCs/>
              </w:rPr>
            </w:pPr>
            <w:r>
              <w:rPr>
                <w:b/>
                <w:bCs/>
              </w:rPr>
              <w:t>Luồng B: Trùng lặp đơn</w:t>
            </w:r>
          </w:p>
        </w:tc>
      </w:tr>
      <w:tr w:rsidR="00744901" w14:paraId="0FE35BE6"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50935A70" w14:textId="77777777" w:rsidR="00744901" w:rsidRDefault="00254ED8">
            <w:r>
              <w:t>Nhân viên đã có đơn OT đang chờ duyệt hoặc đã duyệt cho cùng một khung giờ:</w:t>
            </w:r>
          </w:p>
          <w:p w14:paraId="40016097" w14:textId="77777777" w:rsidR="00744901" w:rsidRDefault="00254ED8">
            <w:pPr>
              <w:rPr>
                <w:b/>
                <w:bCs/>
              </w:rPr>
            </w:pPr>
            <w:r>
              <w:t>    – Thông báo: "Đã có đơn làm thêm giờ cho khung giờ này. Vui lòng kiểm tra lại."</w:t>
            </w:r>
          </w:p>
        </w:tc>
      </w:tr>
    </w:tbl>
    <w:p w14:paraId="20492E45" w14:textId="593A705A" w:rsidR="00744901" w:rsidRDefault="00254ED8">
      <w:pPr>
        <w:pStyle w:val="Heading3"/>
      </w:pPr>
      <w:bookmarkStart w:id="87" w:name="_Toc217198654"/>
      <w:r>
        <w:t>UC14: Xem trạng thái yêu cầu</w:t>
      </w:r>
      <w:bookmarkEnd w:id="87"/>
    </w:p>
    <w:tbl>
      <w:tblPr>
        <w:tblStyle w:val="af2"/>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66D1D24B"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3280CAE2" w14:textId="77777777" w:rsidR="00744901" w:rsidRDefault="00254ED8">
            <w:pPr>
              <w:jc w:val="left"/>
              <w:rPr>
                <w:b/>
                <w:bCs/>
              </w:rPr>
            </w:pPr>
            <w:r>
              <w:rPr>
                <w:b/>
                <w:bCs/>
              </w:rPr>
              <w:t>UC14</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1F41453" w14:textId="77777777" w:rsidR="00744901" w:rsidRDefault="00254ED8">
            <w:pPr>
              <w:rPr>
                <w:b/>
                <w:bCs/>
              </w:rPr>
            </w:pPr>
            <w:r>
              <w:rPr>
                <w:b/>
                <w:bCs/>
              </w:rPr>
              <w:t>Xem trạng thái yêu cầu</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BBC6DEC" w14:textId="77777777" w:rsidR="00744901" w:rsidRDefault="00254ED8">
            <w:pPr>
              <w:rPr>
                <w:b/>
                <w:bCs/>
              </w:rPr>
            </w:pPr>
            <w:r>
              <w:rPr>
                <w:b/>
                <w:bCs/>
              </w:rPr>
              <w:t>Độ phức tạp: Cao</w:t>
            </w:r>
          </w:p>
        </w:tc>
      </w:tr>
      <w:tr w:rsidR="00744901" w14:paraId="5C3D5B22"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A7D861A" w14:textId="77777777" w:rsidR="00744901" w:rsidRDefault="00254ED8">
            <w:pPr>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5C8E5AC7" w14:textId="77777777" w:rsidR="00744901" w:rsidRDefault="00254ED8">
            <w:r>
              <w:t>Nhân viên theo dõi tình trạng của các đơn xin nghỉ phép và làm thêm giờ đã gửi (Chờ duyệt, Đã duyệt, Từ chối).</w:t>
            </w:r>
          </w:p>
        </w:tc>
      </w:tr>
      <w:tr w:rsidR="00744901" w14:paraId="3F041A27"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38DE1532" w14:textId="77777777" w:rsidR="00744901" w:rsidRDefault="00254ED8">
            <w:pPr>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3AE003F1" w14:textId="77777777" w:rsidR="00744901" w:rsidRDefault="00254ED8">
            <w:r>
              <w:rPr>
                <w:color w:val="000000"/>
              </w:rPr>
              <w:t>Nhân viên</w:t>
            </w:r>
          </w:p>
        </w:tc>
      </w:tr>
      <w:tr w:rsidR="00744901" w14:paraId="4EB8D363"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B6C2FB3" w14:textId="77777777" w:rsidR="00744901" w:rsidRDefault="00254ED8">
            <w:pPr>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206E9E3A" w14:textId="77777777" w:rsidR="00744901" w:rsidRDefault="00254ED8">
            <w:r>
              <w:t>Nhân viên đã gửi ít nhất một đơn yêu cầu (Nghỉ phép hoặc làm thêm giờ).</w:t>
            </w:r>
          </w:p>
        </w:tc>
      </w:tr>
      <w:tr w:rsidR="00744901" w14:paraId="0453448A"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23925F46" w14:textId="77777777" w:rsidR="00744901" w:rsidRDefault="00254ED8">
            <w:pPr>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415DBFE5" w14:textId="77777777" w:rsidR="00744901" w:rsidRDefault="00254ED8">
            <w:pPr>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44978843" w14:textId="77777777" w:rsidR="00744901" w:rsidRDefault="00254ED8">
            <w:r>
              <w:t>Hiển thị danh sách các đơn yêu cầu.</w:t>
            </w:r>
          </w:p>
        </w:tc>
      </w:tr>
      <w:tr w:rsidR="00744901" w14:paraId="74A6329D"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09791F94" w14:textId="77777777" w:rsidR="00744901" w:rsidRDefault="00744901">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6BD2226" w14:textId="77777777" w:rsidR="00744901" w:rsidRDefault="00254ED8">
            <w:pPr>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20D3B3D2" w14:textId="77777777" w:rsidR="00744901" w:rsidRDefault="00254ED8">
            <w:r>
              <w:t>Không tải được danh sách đơn.</w:t>
            </w:r>
          </w:p>
        </w:tc>
      </w:tr>
      <w:tr w:rsidR="00744901" w14:paraId="777C48FB"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6F09B23" w14:textId="77777777" w:rsidR="00744901" w:rsidRDefault="00254ED8">
            <w:pPr>
              <w:rPr>
                <w:b/>
                <w:bCs/>
              </w:rPr>
            </w:pPr>
            <w:r>
              <w:rPr>
                <w:b/>
                <w:bCs/>
              </w:rPr>
              <w:t>ĐẶC TẢ CHỨC NĂNG</w:t>
            </w:r>
          </w:p>
        </w:tc>
      </w:tr>
      <w:tr w:rsidR="00744901" w14:paraId="47AEEE20"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608B905" w14:textId="77777777" w:rsidR="00744901" w:rsidRDefault="00254ED8">
            <w:r>
              <w:rPr>
                <w:b/>
                <w:bCs/>
              </w:rPr>
              <w:t>Luồng sự kiện chính/Kịch bản chính</w:t>
            </w:r>
          </w:p>
        </w:tc>
      </w:tr>
      <w:tr w:rsidR="00744901" w14:paraId="27873A6F" w14:textId="77777777">
        <w:trPr>
          <w:trHeight w:val="300"/>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1CF21E77" w14:textId="77777777" w:rsidR="00744901" w:rsidRDefault="00254ED8">
            <w:pPr>
              <w:numPr>
                <w:ilvl w:val="0"/>
                <w:numId w:val="16"/>
              </w:numPr>
              <w:pBdr>
                <w:top w:val="nil"/>
                <w:left w:val="nil"/>
                <w:bottom w:val="nil"/>
                <w:right w:val="nil"/>
                <w:between w:val="nil"/>
              </w:pBdr>
              <w:rPr>
                <w:color w:val="000000"/>
              </w:rPr>
            </w:pPr>
            <w:r>
              <w:rPr>
                <w:color w:val="000000"/>
              </w:rPr>
              <w:t>Nhân viên chọn menu "Yêu cầu" -&gt; "Lịch sử yêu cầu".</w:t>
            </w:r>
          </w:p>
          <w:p w14:paraId="0F8770BC" w14:textId="77777777" w:rsidR="00744901" w:rsidRDefault="00254ED8">
            <w:pPr>
              <w:numPr>
                <w:ilvl w:val="0"/>
                <w:numId w:val="16"/>
              </w:numPr>
              <w:pBdr>
                <w:top w:val="nil"/>
                <w:left w:val="nil"/>
                <w:bottom w:val="nil"/>
                <w:right w:val="nil"/>
                <w:between w:val="nil"/>
              </w:pBdr>
              <w:rPr>
                <w:color w:val="000000"/>
              </w:rPr>
            </w:pPr>
            <w:r>
              <w:rPr>
                <w:color w:val="000000"/>
              </w:rPr>
              <w:t>Hệ thống truy vấn CSDL lấy tất cả các đơn mà nhân viên đó đã gửi.</w:t>
            </w:r>
          </w:p>
          <w:p w14:paraId="59FC83EF" w14:textId="77777777" w:rsidR="00744901" w:rsidRDefault="00254ED8">
            <w:pPr>
              <w:numPr>
                <w:ilvl w:val="0"/>
                <w:numId w:val="16"/>
              </w:numPr>
              <w:pBdr>
                <w:top w:val="nil"/>
                <w:left w:val="nil"/>
                <w:bottom w:val="nil"/>
                <w:right w:val="nil"/>
                <w:between w:val="nil"/>
              </w:pBdr>
              <w:rPr>
                <w:color w:val="000000"/>
              </w:rPr>
            </w:pPr>
            <w:r>
              <w:rPr>
                <w:color w:val="000000"/>
              </w:rPr>
              <w:t>Hệ thống hiển thị danh sách, bao gồm: Ngày gửi, Loại yêu cầu, Thời gian áp dụng và Trạng thái hiện tại.</w:t>
            </w:r>
          </w:p>
          <w:p w14:paraId="475E4509" w14:textId="77777777" w:rsidR="00744901" w:rsidRDefault="00254ED8">
            <w:pPr>
              <w:numPr>
                <w:ilvl w:val="0"/>
                <w:numId w:val="16"/>
              </w:numPr>
              <w:pBdr>
                <w:top w:val="nil"/>
                <w:left w:val="nil"/>
                <w:bottom w:val="nil"/>
                <w:right w:val="nil"/>
                <w:between w:val="nil"/>
              </w:pBdr>
              <w:rPr>
                <w:color w:val="000000"/>
              </w:rPr>
            </w:pPr>
            <w:r>
              <w:rPr>
                <w:color w:val="000000"/>
              </w:rPr>
              <w:t>Nhân viên có thể lọc theo trạng thái (Ví dụ: Chỉ xem đơn "Chờ duyệt").</w:t>
            </w:r>
          </w:p>
          <w:p w14:paraId="068B429D" w14:textId="77777777" w:rsidR="00744901" w:rsidRDefault="00254ED8">
            <w:pPr>
              <w:numPr>
                <w:ilvl w:val="0"/>
                <w:numId w:val="16"/>
              </w:numPr>
              <w:pBdr>
                <w:top w:val="nil"/>
                <w:left w:val="nil"/>
                <w:bottom w:val="nil"/>
                <w:right w:val="nil"/>
                <w:between w:val="nil"/>
              </w:pBdr>
              <w:rPr>
                <w:color w:val="000000"/>
              </w:rPr>
            </w:pPr>
            <w:r>
              <w:rPr>
                <w:color w:val="000000"/>
              </w:rPr>
              <w:t>Nhân viên có thể bấm vào một đơn để xem chi tiết lý do và người duyệt.</w:t>
            </w:r>
          </w:p>
        </w:tc>
      </w:tr>
      <w:tr w:rsidR="00744901" w14:paraId="75392C17"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09D96D0C" w14:textId="77777777" w:rsidR="00744901" w:rsidRDefault="00254ED8">
            <w:pPr>
              <w:rPr>
                <w:b/>
                <w:bCs/>
              </w:rPr>
            </w:pPr>
            <w:r>
              <w:rPr>
                <w:b/>
                <w:bCs/>
              </w:rPr>
              <w:t>Luồng sự kiện phát sinh/Kịch bản phát sinh</w:t>
            </w:r>
          </w:p>
        </w:tc>
      </w:tr>
      <w:tr w:rsidR="00744901" w14:paraId="715958DF"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D5D5A2E" w14:textId="77777777" w:rsidR="00744901" w:rsidRDefault="00254ED8">
            <w:pPr>
              <w:rPr>
                <w:b/>
                <w:bCs/>
              </w:rPr>
            </w:pPr>
            <w:r>
              <w:rPr>
                <w:b/>
                <w:bCs/>
              </w:rPr>
              <w:t>Luồng A: Danh sách rỗng</w:t>
            </w:r>
          </w:p>
        </w:tc>
      </w:tr>
      <w:tr w:rsidR="00744901" w14:paraId="3AE45606"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0BB34BC4" w14:textId="77777777" w:rsidR="00744901" w:rsidRDefault="00254ED8">
            <w:r>
              <w:t>Nhân viên chưa từng gửi bất kỳ đơn yêu cầu nào:</w:t>
            </w:r>
          </w:p>
          <w:p w14:paraId="786E4F47" w14:textId="77777777" w:rsidR="00744901" w:rsidRDefault="00254ED8">
            <w:pPr>
              <w:rPr>
                <w:b/>
                <w:bCs/>
              </w:rPr>
            </w:pPr>
            <w:r>
              <w:t>    – Hiển thị thông báo: "Bạn chưa có đơn yêu cầu nào trong hệ thống."</w:t>
            </w:r>
          </w:p>
        </w:tc>
      </w:tr>
    </w:tbl>
    <w:p w14:paraId="64C4E823" w14:textId="31F507A9" w:rsidR="00744901" w:rsidRDefault="00254ED8">
      <w:pPr>
        <w:pStyle w:val="Heading3"/>
      </w:pPr>
      <w:bookmarkStart w:id="88" w:name="_Toc217198655"/>
      <w:r>
        <w:t>UC15: Cài đặt cá nhân</w:t>
      </w:r>
      <w:bookmarkEnd w:id="88"/>
    </w:p>
    <w:tbl>
      <w:tblPr>
        <w:tblStyle w:val="af3"/>
        <w:tblW w:w="9350"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710"/>
        <w:gridCol w:w="1710"/>
        <w:gridCol w:w="3658"/>
        <w:gridCol w:w="2256"/>
        <w:gridCol w:w="16"/>
      </w:tblGrid>
      <w:tr w:rsidR="00744901" w14:paraId="5308EBE7" w14:textId="77777777">
        <w:trPr>
          <w:gridAfter w:val="1"/>
          <w:wAfter w:w="16" w:type="dxa"/>
          <w:trHeight w:val="728"/>
        </w:trPr>
        <w:tc>
          <w:tcPr>
            <w:tcW w:w="3420"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10A7D40" w14:textId="77777777" w:rsidR="00744901" w:rsidRDefault="00254ED8">
            <w:pPr>
              <w:jc w:val="left"/>
              <w:rPr>
                <w:b/>
                <w:bCs/>
              </w:rPr>
            </w:pPr>
            <w:r>
              <w:rPr>
                <w:b/>
                <w:bCs/>
              </w:rPr>
              <w:t>UC15</w:t>
            </w:r>
          </w:p>
        </w:tc>
        <w:tc>
          <w:tcPr>
            <w:tcW w:w="365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A73E7BA" w14:textId="77777777" w:rsidR="00744901" w:rsidRDefault="00254ED8">
            <w:pPr>
              <w:jc w:val="left"/>
            </w:pPr>
            <w:r>
              <w:rPr>
                <w:b/>
                <w:bCs/>
              </w:rPr>
              <w:t>Cài đặt cá nhân</w:t>
            </w:r>
          </w:p>
        </w:tc>
        <w:tc>
          <w:tcPr>
            <w:tcW w:w="2256"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B8D9E92" w14:textId="77777777" w:rsidR="00744901" w:rsidRDefault="00254ED8">
            <w:pPr>
              <w:jc w:val="left"/>
              <w:rPr>
                <w:b/>
                <w:bCs/>
              </w:rPr>
            </w:pPr>
            <w:r>
              <w:rPr>
                <w:b/>
                <w:bCs/>
              </w:rPr>
              <w:t>Độ phức tạp: Trung bình</w:t>
            </w:r>
          </w:p>
        </w:tc>
      </w:tr>
      <w:tr w:rsidR="00744901" w14:paraId="20BC28A4" w14:textId="77777777">
        <w:trPr>
          <w:gridAfter w:val="1"/>
          <w:wAfter w:w="16" w:type="dxa"/>
          <w:trHeight w:val="314"/>
        </w:trPr>
        <w:tc>
          <w:tcPr>
            <w:tcW w:w="3420"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84EE4D9" w14:textId="77777777" w:rsidR="00744901" w:rsidRDefault="00254ED8">
            <w:pPr>
              <w:jc w:val="left"/>
              <w:rPr>
                <w:b/>
                <w:bCs/>
              </w:rPr>
            </w:pPr>
            <w:r>
              <w:rPr>
                <w:b/>
                <w:bCs/>
              </w:rPr>
              <w:t>Mô tả</w:t>
            </w:r>
          </w:p>
        </w:tc>
        <w:tc>
          <w:tcPr>
            <w:tcW w:w="5914" w:type="dxa"/>
            <w:gridSpan w:val="2"/>
            <w:tcBorders>
              <w:top w:val="single" w:sz="4" w:space="0" w:color="808080"/>
              <w:left w:val="single" w:sz="4" w:space="0" w:color="808080"/>
              <w:bottom w:val="single" w:sz="4" w:space="0" w:color="808080"/>
              <w:right w:val="single" w:sz="4" w:space="0" w:color="808080"/>
            </w:tcBorders>
            <w:vAlign w:val="center"/>
          </w:tcPr>
          <w:p w14:paraId="25AE09D6" w14:textId="77777777" w:rsidR="00744901" w:rsidRDefault="00254ED8">
            <w:pPr>
              <w:jc w:val="left"/>
            </w:pPr>
            <w:r>
              <w:t>Cho phép nhân viên thiết lập các tùy chọn cá nhân như ngôn ngữ, ca làm việc mặc định, và phương thức chấm công mặc định.</w:t>
            </w:r>
          </w:p>
        </w:tc>
      </w:tr>
      <w:tr w:rsidR="00744901" w14:paraId="29046118" w14:textId="77777777">
        <w:trPr>
          <w:gridAfter w:val="1"/>
          <w:wAfter w:w="16" w:type="dxa"/>
          <w:trHeight w:val="705"/>
        </w:trPr>
        <w:tc>
          <w:tcPr>
            <w:tcW w:w="3420" w:type="dxa"/>
            <w:gridSpan w:val="2"/>
            <w:tcBorders>
              <w:top w:val="single" w:sz="4" w:space="0" w:color="808080"/>
              <w:left w:val="single" w:sz="4" w:space="0" w:color="808080"/>
              <w:right w:val="single" w:sz="4" w:space="0" w:color="808080"/>
            </w:tcBorders>
            <w:shd w:val="clear" w:color="auto" w:fill="D9E2F3"/>
            <w:vAlign w:val="center"/>
          </w:tcPr>
          <w:p w14:paraId="6D6FE382" w14:textId="77777777" w:rsidR="00744901" w:rsidRDefault="00254ED8">
            <w:pPr>
              <w:jc w:val="left"/>
              <w:rPr>
                <w:b/>
                <w:bCs/>
              </w:rPr>
            </w:pPr>
            <w:r>
              <w:rPr>
                <w:b/>
                <w:bCs/>
              </w:rPr>
              <w:t>Tác nhân</w:t>
            </w:r>
          </w:p>
        </w:tc>
        <w:tc>
          <w:tcPr>
            <w:tcW w:w="5914" w:type="dxa"/>
            <w:gridSpan w:val="2"/>
            <w:tcBorders>
              <w:top w:val="single" w:sz="4" w:space="0" w:color="808080"/>
              <w:left w:val="single" w:sz="4" w:space="0" w:color="808080"/>
              <w:right w:val="single" w:sz="4" w:space="0" w:color="808080"/>
            </w:tcBorders>
            <w:vAlign w:val="center"/>
          </w:tcPr>
          <w:p w14:paraId="7877DA73" w14:textId="77777777" w:rsidR="00744901" w:rsidRDefault="00254ED8">
            <w:pPr>
              <w:jc w:val="left"/>
            </w:pPr>
            <w:r>
              <w:rPr>
                <w:color w:val="000000"/>
              </w:rPr>
              <w:t>Nhân viên</w:t>
            </w:r>
          </w:p>
        </w:tc>
      </w:tr>
      <w:tr w:rsidR="00744901" w14:paraId="3A110085" w14:textId="77777777">
        <w:trPr>
          <w:gridAfter w:val="1"/>
          <w:wAfter w:w="16" w:type="dxa"/>
          <w:trHeight w:val="339"/>
        </w:trPr>
        <w:tc>
          <w:tcPr>
            <w:tcW w:w="3420"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280D9E2D" w14:textId="77777777" w:rsidR="00744901" w:rsidRDefault="00254ED8">
            <w:pPr>
              <w:jc w:val="left"/>
              <w:rPr>
                <w:b/>
                <w:bCs/>
              </w:rPr>
            </w:pPr>
            <w:r>
              <w:rPr>
                <w:b/>
                <w:bCs/>
              </w:rPr>
              <w:t>Tiền điều kiện</w:t>
            </w:r>
          </w:p>
        </w:tc>
        <w:tc>
          <w:tcPr>
            <w:tcW w:w="5914" w:type="dxa"/>
            <w:gridSpan w:val="2"/>
            <w:tcBorders>
              <w:top w:val="single" w:sz="4" w:space="0" w:color="808080"/>
              <w:left w:val="single" w:sz="4" w:space="0" w:color="808080"/>
              <w:bottom w:val="single" w:sz="4" w:space="0" w:color="808080"/>
              <w:right w:val="single" w:sz="4" w:space="0" w:color="808080"/>
            </w:tcBorders>
            <w:vAlign w:val="center"/>
          </w:tcPr>
          <w:p w14:paraId="2D79F0A0" w14:textId="77777777" w:rsidR="00744901" w:rsidRDefault="00254ED8">
            <w:pPr>
              <w:pBdr>
                <w:top w:val="nil"/>
                <w:left w:val="nil"/>
                <w:bottom w:val="nil"/>
                <w:right w:val="nil"/>
                <w:between w:val="nil"/>
              </w:pBdr>
              <w:ind w:left="851" w:hanging="284"/>
              <w:jc w:val="left"/>
              <w:rPr>
                <w:color w:val="000000"/>
              </w:rPr>
            </w:pPr>
            <w:r>
              <w:rPr>
                <w:color w:val="000000"/>
              </w:rPr>
              <w:t>Nhân viên đã đăng nhập và vào màn hình "Cài đặt".</w:t>
            </w:r>
          </w:p>
        </w:tc>
      </w:tr>
      <w:tr w:rsidR="00744901" w14:paraId="524A3987" w14:textId="77777777">
        <w:trPr>
          <w:gridAfter w:val="1"/>
          <w:wAfter w:w="16" w:type="dxa"/>
          <w:trHeight w:val="321"/>
        </w:trPr>
        <w:tc>
          <w:tcPr>
            <w:tcW w:w="1710"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394DB25A" w14:textId="77777777" w:rsidR="00744901" w:rsidRDefault="00254ED8">
            <w:pPr>
              <w:jc w:val="left"/>
              <w:rPr>
                <w:b/>
                <w:bCs/>
              </w:rPr>
            </w:pPr>
            <w:r>
              <w:rPr>
                <w:b/>
                <w:bCs/>
              </w:rPr>
              <w:t>Hậu điều kiện</w:t>
            </w:r>
          </w:p>
        </w:tc>
        <w:tc>
          <w:tcPr>
            <w:tcW w:w="171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4BFFDD6" w14:textId="77777777" w:rsidR="00744901" w:rsidRDefault="00254ED8">
            <w:pPr>
              <w:jc w:val="left"/>
              <w:rPr>
                <w:b/>
                <w:bCs/>
              </w:rPr>
            </w:pPr>
            <w:r>
              <w:rPr>
                <w:b/>
                <w:bCs/>
              </w:rPr>
              <w:t>Thành công</w:t>
            </w:r>
          </w:p>
        </w:tc>
        <w:tc>
          <w:tcPr>
            <w:tcW w:w="5914" w:type="dxa"/>
            <w:gridSpan w:val="2"/>
            <w:tcBorders>
              <w:top w:val="single" w:sz="4" w:space="0" w:color="808080"/>
              <w:left w:val="single" w:sz="4" w:space="0" w:color="808080"/>
              <w:bottom w:val="single" w:sz="4" w:space="0" w:color="808080"/>
              <w:right w:val="single" w:sz="4" w:space="0" w:color="808080"/>
            </w:tcBorders>
            <w:vAlign w:val="center"/>
          </w:tcPr>
          <w:p w14:paraId="0479DE1A" w14:textId="77777777" w:rsidR="00744901" w:rsidRDefault="00254ED8">
            <w:pPr>
              <w:jc w:val="left"/>
            </w:pPr>
            <w:r>
              <w:t>Tùy chọn mới được lưu và áp dụng cho phiên làm việc hiện tại.</w:t>
            </w:r>
          </w:p>
        </w:tc>
      </w:tr>
      <w:tr w:rsidR="00744901" w14:paraId="44860ECD" w14:textId="77777777">
        <w:trPr>
          <w:gridAfter w:val="1"/>
          <w:wAfter w:w="16" w:type="dxa"/>
          <w:trHeight w:val="290"/>
        </w:trPr>
        <w:tc>
          <w:tcPr>
            <w:tcW w:w="1710"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048DBEB9" w14:textId="77777777" w:rsidR="00744901" w:rsidRDefault="00744901">
            <w:pPr>
              <w:widowControl w:val="0"/>
              <w:pBdr>
                <w:top w:val="nil"/>
                <w:left w:val="nil"/>
                <w:bottom w:val="nil"/>
                <w:right w:val="nil"/>
                <w:between w:val="nil"/>
              </w:pBdr>
              <w:spacing w:before="0" w:after="0" w:line="276" w:lineRule="auto"/>
              <w:jc w:val="left"/>
            </w:pPr>
          </w:p>
        </w:tc>
        <w:tc>
          <w:tcPr>
            <w:tcW w:w="171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4CDA680B" w14:textId="77777777" w:rsidR="00744901" w:rsidRDefault="00254ED8">
            <w:pPr>
              <w:jc w:val="left"/>
              <w:rPr>
                <w:b/>
                <w:bCs/>
              </w:rPr>
            </w:pPr>
            <w:r>
              <w:rPr>
                <w:b/>
                <w:bCs/>
              </w:rPr>
              <w:t>Lỗi</w:t>
            </w:r>
          </w:p>
        </w:tc>
        <w:tc>
          <w:tcPr>
            <w:tcW w:w="5914" w:type="dxa"/>
            <w:gridSpan w:val="2"/>
            <w:tcBorders>
              <w:top w:val="single" w:sz="4" w:space="0" w:color="808080"/>
              <w:left w:val="single" w:sz="4" w:space="0" w:color="808080"/>
              <w:bottom w:val="single" w:sz="4" w:space="0" w:color="808080"/>
              <w:right w:val="single" w:sz="4" w:space="0" w:color="808080"/>
            </w:tcBorders>
            <w:vAlign w:val="center"/>
          </w:tcPr>
          <w:p w14:paraId="71D6479C" w14:textId="77777777" w:rsidR="00744901" w:rsidRDefault="00254ED8">
            <w:pPr>
              <w:jc w:val="left"/>
            </w:pPr>
            <w:r>
              <w:t>Không lưu được cài đặt.</w:t>
            </w:r>
          </w:p>
        </w:tc>
      </w:tr>
      <w:tr w:rsidR="00744901" w14:paraId="2AFBC20B"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65F2B44C" w14:textId="77777777" w:rsidR="00744901" w:rsidRDefault="00254ED8">
            <w:pPr>
              <w:jc w:val="left"/>
              <w:rPr>
                <w:b/>
                <w:bCs/>
              </w:rPr>
            </w:pPr>
            <w:r>
              <w:rPr>
                <w:b/>
                <w:bCs/>
              </w:rPr>
              <w:t>ĐẶC TẢ CHỨC NĂNG</w:t>
            </w:r>
          </w:p>
        </w:tc>
      </w:tr>
      <w:tr w:rsidR="00744901" w14:paraId="710B259A"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174FF232" w14:textId="77777777" w:rsidR="00744901" w:rsidRDefault="00254ED8">
            <w:pPr>
              <w:jc w:val="left"/>
              <w:rPr>
                <w:b/>
                <w:bCs/>
              </w:rPr>
            </w:pPr>
            <w:r>
              <w:rPr>
                <w:b/>
                <w:bCs/>
              </w:rPr>
              <w:t>Luồng sự kiện chính/Kịch bản chính</w:t>
            </w:r>
          </w:p>
        </w:tc>
      </w:tr>
      <w:tr w:rsidR="00744901" w14:paraId="00B5A9D6" w14:textId="77777777">
        <w:trPr>
          <w:trHeight w:val="300"/>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53AE830C" w14:textId="77777777" w:rsidR="00744901" w:rsidRDefault="00254ED8">
            <w:pPr>
              <w:numPr>
                <w:ilvl w:val="0"/>
                <w:numId w:val="17"/>
              </w:numPr>
              <w:pBdr>
                <w:top w:val="nil"/>
                <w:left w:val="nil"/>
                <w:bottom w:val="nil"/>
                <w:right w:val="nil"/>
                <w:between w:val="nil"/>
              </w:pBdr>
              <w:rPr>
                <w:color w:val="000000"/>
              </w:rPr>
            </w:pPr>
            <w:r>
              <w:rPr>
                <w:color w:val="000000"/>
              </w:rPr>
              <w:t>Nhân viên chọn mục "Cài đặt" trong menu Hồ sơ.</w:t>
            </w:r>
          </w:p>
          <w:p w14:paraId="68E6582C" w14:textId="77777777" w:rsidR="00744901" w:rsidRDefault="00254ED8">
            <w:pPr>
              <w:numPr>
                <w:ilvl w:val="0"/>
                <w:numId w:val="17"/>
              </w:numPr>
              <w:pBdr>
                <w:top w:val="nil"/>
                <w:left w:val="nil"/>
                <w:bottom w:val="nil"/>
                <w:right w:val="nil"/>
                <w:between w:val="nil"/>
              </w:pBdr>
              <w:rPr>
                <w:color w:val="000000"/>
              </w:rPr>
            </w:pPr>
            <w:r>
              <w:rPr>
                <w:color w:val="000000"/>
              </w:rPr>
              <w:t>Chọn các tùy chọn mong muốn (ví dụ: Chọn ngôn ngữ Tiếng Việt/Tiếng Anh).</w:t>
            </w:r>
          </w:p>
          <w:p w14:paraId="67D170A4" w14:textId="77777777" w:rsidR="00744901" w:rsidRDefault="00254ED8">
            <w:pPr>
              <w:numPr>
                <w:ilvl w:val="0"/>
                <w:numId w:val="17"/>
              </w:numPr>
              <w:pBdr>
                <w:top w:val="nil"/>
                <w:left w:val="nil"/>
                <w:bottom w:val="nil"/>
                <w:right w:val="nil"/>
                <w:between w:val="nil"/>
              </w:pBdr>
              <w:rPr>
                <w:color w:val="000000"/>
              </w:rPr>
            </w:pPr>
            <w:r>
              <w:rPr>
                <w:color w:val="000000"/>
              </w:rPr>
              <w:t>Chọn ca làm việc mặc định (nếu có nhiều ca).</w:t>
            </w:r>
          </w:p>
          <w:p w14:paraId="68DB298E" w14:textId="77777777" w:rsidR="00744901" w:rsidRDefault="00254ED8">
            <w:pPr>
              <w:numPr>
                <w:ilvl w:val="0"/>
                <w:numId w:val="17"/>
              </w:numPr>
              <w:pBdr>
                <w:top w:val="nil"/>
                <w:left w:val="nil"/>
                <w:bottom w:val="nil"/>
                <w:right w:val="nil"/>
                <w:between w:val="nil"/>
              </w:pBdr>
            </w:pPr>
            <w:r>
              <w:rPr>
                <w:color w:val="000000"/>
              </w:rPr>
              <w:t>Chọn phương thức chấm công mặc định (Wifi/GPS).</w:t>
            </w:r>
          </w:p>
          <w:p w14:paraId="3AD60E98" w14:textId="77777777" w:rsidR="00744901" w:rsidRDefault="00254ED8">
            <w:pPr>
              <w:numPr>
                <w:ilvl w:val="0"/>
                <w:numId w:val="17"/>
              </w:numPr>
              <w:pBdr>
                <w:top w:val="nil"/>
                <w:left w:val="nil"/>
                <w:bottom w:val="nil"/>
                <w:right w:val="nil"/>
                <w:between w:val="nil"/>
              </w:pBdr>
              <w:rPr>
                <w:color w:val="000000"/>
              </w:rPr>
            </w:pPr>
            <w:r>
              <w:rPr>
                <w:color w:val="000000"/>
              </w:rPr>
              <w:t>Nhấn nút "Lưu".</w:t>
            </w:r>
          </w:p>
          <w:p w14:paraId="40FAA72C" w14:textId="77777777" w:rsidR="00744901" w:rsidRDefault="00254ED8">
            <w:pPr>
              <w:numPr>
                <w:ilvl w:val="0"/>
                <w:numId w:val="17"/>
              </w:numPr>
              <w:pBdr>
                <w:top w:val="nil"/>
                <w:left w:val="nil"/>
                <w:bottom w:val="nil"/>
                <w:right w:val="nil"/>
                <w:between w:val="nil"/>
              </w:pBdr>
              <w:rPr>
                <w:color w:val="000000"/>
              </w:rPr>
            </w:pPr>
            <w:r>
              <w:rPr>
                <w:color w:val="000000"/>
              </w:rPr>
              <w:t>Hệ thống cập nhật dữ liệu cấu hình cá nhân.</w:t>
            </w:r>
          </w:p>
          <w:p w14:paraId="6AEC2789" w14:textId="77777777" w:rsidR="00744901" w:rsidRDefault="00254ED8">
            <w:pPr>
              <w:numPr>
                <w:ilvl w:val="0"/>
                <w:numId w:val="17"/>
              </w:numPr>
              <w:pBdr>
                <w:top w:val="nil"/>
                <w:left w:val="nil"/>
                <w:bottom w:val="nil"/>
                <w:right w:val="nil"/>
                <w:between w:val="nil"/>
              </w:pBdr>
              <w:rPr>
                <w:color w:val="000000"/>
              </w:rPr>
            </w:pPr>
            <w:r>
              <w:rPr>
                <w:color w:val="000000"/>
              </w:rPr>
              <w:t>Thông báo "Cập nhật cài đặt thành công".</w:t>
            </w:r>
          </w:p>
        </w:tc>
      </w:tr>
      <w:tr w:rsidR="00744901" w14:paraId="60DB5096" w14:textId="77777777">
        <w:trPr>
          <w:trHeight w:val="300"/>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54411BFB" w14:textId="77777777" w:rsidR="00744901" w:rsidRDefault="00254ED8">
            <w:pPr>
              <w:jc w:val="left"/>
              <w:rPr>
                <w:b/>
                <w:bCs/>
              </w:rPr>
            </w:pPr>
            <w:r>
              <w:rPr>
                <w:b/>
                <w:bCs/>
              </w:rPr>
              <w:t>Luồng sự kiện phát sinh/Kịch bản phát sinh</w:t>
            </w:r>
          </w:p>
        </w:tc>
      </w:tr>
      <w:tr w:rsidR="00744901" w14:paraId="5FAB1461" w14:textId="77777777">
        <w:trPr>
          <w:trHeight w:val="300"/>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58AF7F14" w14:textId="77777777" w:rsidR="00744901" w:rsidRDefault="00254ED8">
            <w:pPr>
              <w:jc w:val="left"/>
              <w:rPr>
                <w:b/>
                <w:bCs/>
              </w:rPr>
            </w:pPr>
            <w:r>
              <w:rPr>
                <w:b/>
                <w:bCs/>
              </w:rPr>
              <w:t>Luồng A: Lỗi kết nối</w:t>
            </w:r>
          </w:p>
        </w:tc>
      </w:tr>
      <w:tr w:rsidR="00744901" w14:paraId="044FC1D4" w14:textId="77777777">
        <w:trPr>
          <w:trHeight w:val="300"/>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4139BF94" w14:textId="77777777" w:rsidR="00744901" w:rsidRDefault="00254ED8">
            <w:pPr>
              <w:jc w:val="left"/>
            </w:pPr>
            <w:r>
              <w:t>Mất kết nối Internet khi lưu:</w:t>
            </w:r>
          </w:p>
          <w:p w14:paraId="5F7771A5" w14:textId="77777777" w:rsidR="00744901" w:rsidRDefault="00254ED8">
            <w:pPr>
              <w:jc w:val="left"/>
              <w:rPr>
                <w:b/>
                <w:bCs/>
              </w:rPr>
            </w:pPr>
            <w:r>
              <w:t>    – Hiển thị thông báo: "Không thể lưu cài đặt, vui lòng kiểm tra mạng."</w:t>
            </w:r>
          </w:p>
        </w:tc>
      </w:tr>
    </w:tbl>
    <w:p w14:paraId="02CB914D" w14:textId="2033A581" w:rsidR="00744901" w:rsidRDefault="00254ED8">
      <w:pPr>
        <w:pStyle w:val="Heading3"/>
      </w:pPr>
      <w:bookmarkStart w:id="89" w:name="_Toc217198656"/>
      <w:r>
        <w:t>UC16: Quản lý danh sách chấm công</w:t>
      </w:r>
      <w:bookmarkEnd w:id="89"/>
    </w:p>
    <w:tbl>
      <w:tblPr>
        <w:tblStyle w:val="af4"/>
        <w:tblW w:w="9350"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52"/>
        <w:gridCol w:w="1648"/>
        <w:gridCol w:w="2610"/>
        <w:gridCol w:w="3122"/>
        <w:gridCol w:w="18"/>
      </w:tblGrid>
      <w:tr w:rsidR="00744901" w14:paraId="20B26833" w14:textId="77777777">
        <w:trPr>
          <w:gridAfter w:val="1"/>
          <w:wAfter w:w="18" w:type="dxa"/>
          <w:trHeight w:val="728"/>
        </w:trPr>
        <w:tc>
          <w:tcPr>
            <w:tcW w:w="3600"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5691DBB0" w14:textId="77777777" w:rsidR="00744901" w:rsidRDefault="00254ED8">
            <w:pPr>
              <w:jc w:val="left"/>
              <w:rPr>
                <w:b/>
                <w:bCs/>
              </w:rPr>
            </w:pPr>
            <w:r>
              <w:rPr>
                <w:b/>
                <w:bCs/>
              </w:rPr>
              <w:t>UC16</w:t>
            </w:r>
          </w:p>
        </w:tc>
        <w:tc>
          <w:tcPr>
            <w:tcW w:w="261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4A5C8EE" w14:textId="77777777" w:rsidR="00744901" w:rsidRDefault="00254ED8">
            <w:pPr>
              <w:jc w:val="left"/>
              <w:rPr>
                <w:b/>
                <w:bCs/>
              </w:rPr>
            </w:pPr>
            <w:r>
              <w:rPr>
                <w:b/>
                <w:bCs/>
              </w:rPr>
              <w:t>Quản lý danh sách chấm công</w:t>
            </w:r>
          </w:p>
        </w:tc>
        <w:tc>
          <w:tcPr>
            <w:tcW w:w="31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71A22B5" w14:textId="77777777" w:rsidR="00744901" w:rsidRDefault="00254ED8">
            <w:pPr>
              <w:jc w:val="left"/>
              <w:rPr>
                <w:b/>
                <w:bCs/>
              </w:rPr>
            </w:pPr>
            <w:r>
              <w:rPr>
                <w:b/>
                <w:bCs/>
              </w:rPr>
              <w:t>Độ phức tạp: Trung bình</w:t>
            </w:r>
          </w:p>
        </w:tc>
      </w:tr>
      <w:tr w:rsidR="00744901" w14:paraId="5C39C554" w14:textId="77777777">
        <w:trPr>
          <w:gridAfter w:val="1"/>
          <w:wAfter w:w="18" w:type="dxa"/>
          <w:trHeight w:val="314"/>
        </w:trPr>
        <w:tc>
          <w:tcPr>
            <w:tcW w:w="3600"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7543C53" w14:textId="77777777" w:rsidR="00744901" w:rsidRDefault="00254ED8">
            <w:pPr>
              <w:jc w:val="left"/>
              <w:rPr>
                <w:b/>
                <w:bCs/>
              </w:rPr>
            </w:pPr>
            <w:r>
              <w:rPr>
                <w:b/>
                <w:bCs/>
              </w:rPr>
              <w:t>Mô tả</w:t>
            </w:r>
          </w:p>
        </w:tc>
        <w:tc>
          <w:tcPr>
            <w:tcW w:w="5732" w:type="dxa"/>
            <w:gridSpan w:val="2"/>
            <w:tcBorders>
              <w:top w:val="single" w:sz="4" w:space="0" w:color="808080"/>
              <w:left w:val="single" w:sz="4" w:space="0" w:color="808080"/>
              <w:bottom w:val="single" w:sz="4" w:space="0" w:color="808080"/>
              <w:right w:val="single" w:sz="4" w:space="0" w:color="808080"/>
            </w:tcBorders>
            <w:vAlign w:val="center"/>
          </w:tcPr>
          <w:p w14:paraId="759B2726" w14:textId="77777777" w:rsidR="00744901" w:rsidRDefault="00254ED8">
            <w:pPr>
              <w:jc w:val="left"/>
            </w:pPr>
            <w:r>
              <w:rPr>
                <w:color w:val="000000"/>
              </w:rPr>
              <w:t>Quản lý xem chi tiết lịch sử Check-in/Check-out của toàn bộ nhân viên, có thể lọc theo ngày.</w:t>
            </w:r>
          </w:p>
        </w:tc>
      </w:tr>
      <w:tr w:rsidR="00744901" w14:paraId="74B18674" w14:textId="77777777">
        <w:trPr>
          <w:gridAfter w:val="1"/>
          <w:wAfter w:w="18" w:type="dxa"/>
          <w:trHeight w:val="705"/>
        </w:trPr>
        <w:tc>
          <w:tcPr>
            <w:tcW w:w="3600" w:type="dxa"/>
            <w:gridSpan w:val="2"/>
            <w:tcBorders>
              <w:top w:val="single" w:sz="4" w:space="0" w:color="808080"/>
              <w:left w:val="single" w:sz="4" w:space="0" w:color="808080"/>
              <w:right w:val="single" w:sz="4" w:space="0" w:color="808080"/>
            </w:tcBorders>
            <w:shd w:val="clear" w:color="auto" w:fill="D9E2F3"/>
            <w:vAlign w:val="center"/>
          </w:tcPr>
          <w:p w14:paraId="2F541057" w14:textId="77777777" w:rsidR="00744901" w:rsidRDefault="00254ED8">
            <w:pPr>
              <w:jc w:val="left"/>
              <w:rPr>
                <w:b/>
                <w:bCs/>
              </w:rPr>
            </w:pPr>
            <w:r>
              <w:rPr>
                <w:b/>
                <w:bCs/>
              </w:rPr>
              <w:t>Tác nhân</w:t>
            </w:r>
          </w:p>
        </w:tc>
        <w:tc>
          <w:tcPr>
            <w:tcW w:w="5732" w:type="dxa"/>
            <w:gridSpan w:val="2"/>
            <w:tcBorders>
              <w:top w:val="single" w:sz="4" w:space="0" w:color="808080"/>
              <w:left w:val="single" w:sz="4" w:space="0" w:color="808080"/>
              <w:right w:val="single" w:sz="4" w:space="0" w:color="808080"/>
            </w:tcBorders>
            <w:vAlign w:val="center"/>
          </w:tcPr>
          <w:p w14:paraId="4703B7DD" w14:textId="77777777" w:rsidR="00744901" w:rsidRDefault="00254ED8">
            <w:pPr>
              <w:jc w:val="left"/>
            </w:pPr>
            <w:r>
              <w:rPr>
                <w:color w:val="000000"/>
              </w:rPr>
              <w:t>Quản lý</w:t>
            </w:r>
          </w:p>
        </w:tc>
      </w:tr>
      <w:tr w:rsidR="00744901" w14:paraId="75DE4F89" w14:textId="77777777">
        <w:trPr>
          <w:gridAfter w:val="1"/>
          <w:wAfter w:w="18" w:type="dxa"/>
          <w:trHeight w:val="339"/>
        </w:trPr>
        <w:tc>
          <w:tcPr>
            <w:tcW w:w="3600"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598002EE" w14:textId="77777777" w:rsidR="00744901" w:rsidRDefault="00254ED8">
            <w:pPr>
              <w:jc w:val="left"/>
              <w:rPr>
                <w:b/>
                <w:bCs/>
              </w:rPr>
            </w:pPr>
            <w:r>
              <w:rPr>
                <w:b/>
                <w:bCs/>
              </w:rPr>
              <w:t>Tiền điều kiện</w:t>
            </w:r>
          </w:p>
        </w:tc>
        <w:tc>
          <w:tcPr>
            <w:tcW w:w="5732" w:type="dxa"/>
            <w:gridSpan w:val="2"/>
            <w:tcBorders>
              <w:top w:val="single" w:sz="4" w:space="0" w:color="808080"/>
              <w:left w:val="single" w:sz="4" w:space="0" w:color="808080"/>
              <w:bottom w:val="single" w:sz="4" w:space="0" w:color="808080"/>
              <w:right w:val="single" w:sz="4" w:space="0" w:color="808080"/>
            </w:tcBorders>
            <w:vAlign w:val="center"/>
          </w:tcPr>
          <w:p w14:paraId="1EFD48CB" w14:textId="77777777" w:rsidR="00744901" w:rsidRDefault="00254ED8">
            <w:pPr>
              <w:pBdr>
                <w:top w:val="nil"/>
                <w:left w:val="nil"/>
                <w:bottom w:val="nil"/>
                <w:right w:val="nil"/>
                <w:between w:val="nil"/>
              </w:pBdr>
              <w:ind w:left="851" w:hanging="284"/>
              <w:jc w:val="left"/>
              <w:rPr>
                <w:color w:val="000000"/>
              </w:rPr>
            </w:pPr>
            <w:r>
              <w:rPr>
                <w:color w:val="000000"/>
              </w:rPr>
              <w:t>Quản lý đăng nhập. Chọn mục "Quản lý chấm công".</w:t>
            </w:r>
          </w:p>
        </w:tc>
      </w:tr>
      <w:tr w:rsidR="00744901" w14:paraId="731B0EF3" w14:textId="77777777">
        <w:trPr>
          <w:gridAfter w:val="1"/>
          <w:wAfter w:w="18" w:type="dxa"/>
          <w:trHeight w:val="321"/>
        </w:trPr>
        <w:tc>
          <w:tcPr>
            <w:tcW w:w="1952"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6C9E3905" w14:textId="77777777" w:rsidR="00744901" w:rsidRDefault="00254ED8">
            <w:pPr>
              <w:jc w:val="left"/>
              <w:rPr>
                <w:b/>
                <w:bCs/>
              </w:rPr>
            </w:pPr>
            <w:r>
              <w:rPr>
                <w:b/>
                <w:bCs/>
              </w:rPr>
              <w:t>Hậu điều kiện</w:t>
            </w:r>
          </w:p>
        </w:tc>
        <w:tc>
          <w:tcPr>
            <w:tcW w:w="164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CFE7792" w14:textId="77777777" w:rsidR="00744901" w:rsidRDefault="00254ED8">
            <w:pPr>
              <w:jc w:val="left"/>
              <w:rPr>
                <w:b/>
                <w:bCs/>
              </w:rPr>
            </w:pPr>
            <w:r>
              <w:rPr>
                <w:b/>
                <w:bCs/>
              </w:rPr>
              <w:t>Thành công</w:t>
            </w:r>
          </w:p>
        </w:tc>
        <w:tc>
          <w:tcPr>
            <w:tcW w:w="5732" w:type="dxa"/>
            <w:gridSpan w:val="2"/>
            <w:tcBorders>
              <w:top w:val="single" w:sz="4" w:space="0" w:color="808080"/>
              <w:left w:val="single" w:sz="4" w:space="0" w:color="808080"/>
              <w:bottom w:val="single" w:sz="4" w:space="0" w:color="808080"/>
              <w:right w:val="single" w:sz="4" w:space="0" w:color="808080"/>
            </w:tcBorders>
            <w:vAlign w:val="center"/>
          </w:tcPr>
          <w:p w14:paraId="193DCE2B" w14:textId="77777777" w:rsidR="00744901" w:rsidRDefault="00254ED8">
            <w:pPr>
              <w:jc w:val="left"/>
            </w:pPr>
            <w:r>
              <w:t>Hiển thị bảng dữ liệu chấm công chi tiết.</w:t>
            </w:r>
          </w:p>
        </w:tc>
      </w:tr>
      <w:tr w:rsidR="00744901" w14:paraId="06CA97A8" w14:textId="77777777">
        <w:trPr>
          <w:gridAfter w:val="1"/>
          <w:wAfter w:w="18" w:type="dxa"/>
          <w:trHeight w:val="290"/>
        </w:trPr>
        <w:tc>
          <w:tcPr>
            <w:tcW w:w="1952"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70197D7B" w14:textId="77777777" w:rsidR="00744901" w:rsidRDefault="00744901">
            <w:pPr>
              <w:widowControl w:val="0"/>
              <w:pBdr>
                <w:top w:val="nil"/>
                <w:left w:val="nil"/>
                <w:bottom w:val="nil"/>
                <w:right w:val="nil"/>
                <w:between w:val="nil"/>
              </w:pBdr>
              <w:spacing w:before="0" w:after="0" w:line="276" w:lineRule="auto"/>
              <w:jc w:val="left"/>
            </w:pPr>
          </w:p>
        </w:tc>
        <w:tc>
          <w:tcPr>
            <w:tcW w:w="164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CEFC59B" w14:textId="77777777" w:rsidR="00744901" w:rsidRDefault="00254ED8">
            <w:pPr>
              <w:jc w:val="left"/>
              <w:rPr>
                <w:b/>
                <w:bCs/>
              </w:rPr>
            </w:pPr>
            <w:r>
              <w:rPr>
                <w:b/>
                <w:bCs/>
              </w:rPr>
              <w:t>Lỗi</w:t>
            </w:r>
          </w:p>
        </w:tc>
        <w:tc>
          <w:tcPr>
            <w:tcW w:w="5732" w:type="dxa"/>
            <w:gridSpan w:val="2"/>
            <w:tcBorders>
              <w:top w:val="single" w:sz="4" w:space="0" w:color="808080"/>
              <w:left w:val="single" w:sz="4" w:space="0" w:color="808080"/>
              <w:bottom w:val="single" w:sz="4" w:space="0" w:color="808080"/>
              <w:right w:val="single" w:sz="4" w:space="0" w:color="808080"/>
            </w:tcBorders>
            <w:vAlign w:val="center"/>
          </w:tcPr>
          <w:p w14:paraId="357C90C5" w14:textId="77777777" w:rsidR="00744901" w:rsidRDefault="00254ED8">
            <w:pPr>
              <w:jc w:val="left"/>
            </w:pPr>
            <w:r>
              <w:t>Không tải được dữ liệu.</w:t>
            </w:r>
          </w:p>
        </w:tc>
      </w:tr>
      <w:tr w:rsidR="00744901" w14:paraId="27DEEE31"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2528C374" w14:textId="77777777" w:rsidR="00744901" w:rsidRDefault="00254ED8">
            <w:pPr>
              <w:jc w:val="left"/>
              <w:rPr>
                <w:b/>
                <w:bCs/>
              </w:rPr>
            </w:pPr>
            <w:r>
              <w:rPr>
                <w:b/>
                <w:bCs/>
              </w:rPr>
              <w:t>ĐẶC TẢ CHỨC NĂNG</w:t>
            </w:r>
          </w:p>
        </w:tc>
      </w:tr>
      <w:tr w:rsidR="00744901" w14:paraId="6435AAA1"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2E64985B" w14:textId="77777777" w:rsidR="00744901" w:rsidRDefault="00254ED8">
            <w:pPr>
              <w:jc w:val="left"/>
              <w:rPr>
                <w:b/>
                <w:bCs/>
              </w:rPr>
            </w:pPr>
            <w:r>
              <w:rPr>
                <w:b/>
                <w:bCs/>
              </w:rPr>
              <w:t>Luồng sự kiện chính/Kịch bản chính</w:t>
            </w:r>
          </w:p>
        </w:tc>
      </w:tr>
      <w:tr w:rsidR="00744901" w14:paraId="7D6FBD8B" w14:textId="77777777">
        <w:trPr>
          <w:trHeight w:val="300"/>
        </w:trPr>
        <w:tc>
          <w:tcPr>
            <w:tcW w:w="9350" w:type="dxa"/>
            <w:gridSpan w:val="5"/>
            <w:tcBorders>
              <w:top w:val="single" w:sz="4" w:space="0" w:color="808080"/>
              <w:left w:val="single" w:sz="4" w:space="0" w:color="808080"/>
              <w:bottom w:val="single" w:sz="4" w:space="0" w:color="808080"/>
              <w:right w:val="single" w:sz="4" w:space="0" w:color="808080"/>
            </w:tcBorders>
            <w:vAlign w:val="center"/>
          </w:tcPr>
          <w:p w14:paraId="79DFDEF1" w14:textId="77777777" w:rsidR="00744901" w:rsidRDefault="00254ED8">
            <w:pPr>
              <w:numPr>
                <w:ilvl w:val="0"/>
                <w:numId w:val="18"/>
              </w:numPr>
              <w:pBdr>
                <w:top w:val="nil"/>
                <w:left w:val="nil"/>
                <w:bottom w:val="nil"/>
                <w:right w:val="nil"/>
                <w:between w:val="nil"/>
              </w:pBdr>
              <w:spacing w:line="288" w:lineRule="auto"/>
              <w:rPr>
                <w:color w:val="000000"/>
              </w:rPr>
            </w:pPr>
            <w:r>
              <w:rPr>
                <w:color w:val="000000"/>
              </w:rPr>
              <w:t>Quản lý chọn mục "Quản lý chấm công".</w:t>
            </w:r>
          </w:p>
          <w:p w14:paraId="1C78B871" w14:textId="77777777" w:rsidR="00744901" w:rsidRDefault="00254ED8">
            <w:pPr>
              <w:numPr>
                <w:ilvl w:val="0"/>
                <w:numId w:val="18"/>
              </w:numPr>
              <w:pBdr>
                <w:top w:val="nil"/>
                <w:left w:val="nil"/>
                <w:bottom w:val="nil"/>
                <w:right w:val="nil"/>
                <w:between w:val="nil"/>
              </w:pBdr>
              <w:spacing w:line="288" w:lineRule="auto"/>
            </w:pPr>
            <w:r>
              <w:rPr>
                <w:color w:val="000000"/>
              </w:rPr>
              <w:t xml:space="preserve">Hệ thống mặc định hiển thị danh sách </w:t>
            </w:r>
            <w:r>
              <w:t>chấm công</w:t>
            </w:r>
            <w:r>
              <w:rPr>
                <w:color w:val="000000"/>
              </w:rPr>
              <w:t xml:space="preserve"> của ngày hôm nay.</w:t>
            </w:r>
          </w:p>
          <w:p w14:paraId="5E488850" w14:textId="77777777" w:rsidR="00744901" w:rsidRDefault="00254ED8">
            <w:pPr>
              <w:numPr>
                <w:ilvl w:val="0"/>
                <w:numId w:val="18"/>
              </w:numPr>
              <w:pBdr>
                <w:top w:val="nil"/>
                <w:left w:val="nil"/>
                <w:bottom w:val="nil"/>
                <w:right w:val="nil"/>
                <w:between w:val="nil"/>
              </w:pBdr>
              <w:spacing w:line="288" w:lineRule="auto"/>
            </w:pPr>
            <w:r>
              <w:rPr>
                <w:color w:val="000000"/>
              </w:rPr>
              <w:t>Quản lý có thể sử dụng bộ lọc: Chọn ngày, chọn phòng ban.</w:t>
            </w:r>
          </w:p>
          <w:p w14:paraId="1FA246EC" w14:textId="77777777" w:rsidR="00744901" w:rsidRDefault="00254ED8">
            <w:pPr>
              <w:numPr>
                <w:ilvl w:val="0"/>
                <w:numId w:val="18"/>
              </w:numPr>
              <w:pBdr>
                <w:top w:val="nil"/>
                <w:left w:val="nil"/>
                <w:bottom w:val="nil"/>
                <w:right w:val="nil"/>
                <w:between w:val="nil"/>
              </w:pBdr>
              <w:spacing w:line="288" w:lineRule="auto"/>
            </w:pPr>
            <w:r>
              <w:rPr>
                <w:color w:val="000000"/>
              </w:rPr>
              <w:t>Hệ thống truy vấn CSDL và hiển thị: Tên nhân viên, Giờ vào, Giờ ra, Trạng thái (Đúng giờ/Muộn).</w:t>
            </w:r>
          </w:p>
          <w:p w14:paraId="2F8787C1" w14:textId="77777777" w:rsidR="00744901" w:rsidRDefault="00254ED8">
            <w:pPr>
              <w:numPr>
                <w:ilvl w:val="0"/>
                <w:numId w:val="18"/>
              </w:numPr>
              <w:pBdr>
                <w:top w:val="nil"/>
                <w:left w:val="nil"/>
                <w:bottom w:val="nil"/>
                <w:right w:val="nil"/>
                <w:between w:val="nil"/>
              </w:pBdr>
              <w:spacing w:line="288" w:lineRule="auto"/>
            </w:pPr>
            <w:r>
              <w:rPr>
                <w:color w:val="000000"/>
              </w:rPr>
              <w:t>Quản lý có thể xuất báo cáo (Tùy chọn).</w:t>
            </w:r>
          </w:p>
        </w:tc>
      </w:tr>
      <w:tr w:rsidR="00744901" w14:paraId="78B29ED8" w14:textId="77777777">
        <w:trPr>
          <w:trHeight w:val="271"/>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42C773CF" w14:textId="77777777" w:rsidR="00744901" w:rsidRDefault="00254ED8">
            <w:pPr>
              <w:jc w:val="left"/>
              <w:rPr>
                <w:b/>
                <w:bCs/>
              </w:rPr>
            </w:pPr>
            <w:r>
              <w:rPr>
                <w:b/>
                <w:bCs/>
              </w:rPr>
              <w:t>Luồng sự kiện phát sinh/Kịch bản phát sinh</w:t>
            </w:r>
          </w:p>
        </w:tc>
      </w:tr>
      <w:tr w:rsidR="00744901" w14:paraId="37BC975F" w14:textId="77777777">
        <w:trPr>
          <w:trHeight w:val="300"/>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7784ABB8" w14:textId="77777777" w:rsidR="00744901" w:rsidRDefault="00254ED8">
            <w:pPr>
              <w:jc w:val="left"/>
              <w:rPr>
                <w:b/>
                <w:bCs/>
              </w:rPr>
            </w:pPr>
            <w:r>
              <w:rPr>
                <w:b/>
                <w:bCs/>
              </w:rPr>
              <w:t>Luồng A: Không có dữ liệu</w:t>
            </w:r>
          </w:p>
        </w:tc>
      </w:tr>
      <w:tr w:rsidR="00744901" w14:paraId="0000F78B" w14:textId="77777777">
        <w:trPr>
          <w:trHeight w:val="300"/>
        </w:trPr>
        <w:tc>
          <w:tcPr>
            <w:tcW w:w="9350"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5907F625" w14:textId="77777777" w:rsidR="00744901" w:rsidRDefault="00254ED8">
            <w:pPr>
              <w:pBdr>
                <w:top w:val="nil"/>
                <w:left w:val="nil"/>
                <w:bottom w:val="nil"/>
                <w:right w:val="nil"/>
                <w:between w:val="nil"/>
              </w:pBdr>
              <w:spacing w:line="288" w:lineRule="auto"/>
              <w:ind w:left="922" w:hanging="360"/>
              <w:rPr>
                <w:color w:val="000000"/>
              </w:rPr>
            </w:pPr>
            <w:r>
              <w:rPr>
                <w:color w:val="000000"/>
              </w:rPr>
              <w:t>Ngày được chọn không có dữ liệu chấm công nào:</w:t>
            </w:r>
          </w:p>
          <w:p w14:paraId="217AD318" w14:textId="77777777" w:rsidR="00744901" w:rsidRDefault="00254ED8">
            <w:pPr>
              <w:pBdr>
                <w:top w:val="nil"/>
                <w:left w:val="nil"/>
                <w:bottom w:val="nil"/>
                <w:right w:val="nil"/>
                <w:between w:val="nil"/>
              </w:pBdr>
              <w:spacing w:line="288" w:lineRule="auto"/>
              <w:ind w:left="922" w:hanging="360"/>
              <w:rPr>
                <w:color w:val="000000"/>
              </w:rPr>
            </w:pPr>
            <w:r>
              <w:rPr>
                <w:color w:val="000000"/>
              </w:rPr>
              <w:t> – Hiển thị thông báo: "Không có dữ liệu chấm công cho ngày này."</w:t>
            </w:r>
          </w:p>
        </w:tc>
      </w:tr>
    </w:tbl>
    <w:p w14:paraId="40254F56" w14:textId="786107CC" w:rsidR="00744901" w:rsidRDefault="00254ED8">
      <w:pPr>
        <w:pStyle w:val="Heading3"/>
      </w:pPr>
      <w:bookmarkStart w:id="90" w:name="_Toc217198657"/>
      <w:r>
        <w:t>UC17: Quản lý đi muộn</w:t>
      </w:r>
      <w:bookmarkEnd w:id="90"/>
    </w:p>
    <w:tbl>
      <w:tblPr>
        <w:tblStyle w:val="af5"/>
        <w:tblW w:w="9522"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8"/>
        <w:gridCol w:w="3085"/>
        <w:gridCol w:w="2835"/>
        <w:gridCol w:w="27"/>
      </w:tblGrid>
      <w:tr w:rsidR="00744901" w14:paraId="26E26083" w14:textId="77777777">
        <w:trPr>
          <w:gridAfter w:val="1"/>
          <w:wAfter w:w="27" w:type="dxa"/>
          <w:trHeight w:val="728"/>
        </w:trPr>
        <w:tc>
          <w:tcPr>
            <w:tcW w:w="3575"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26166CA" w14:textId="77777777" w:rsidR="00744901" w:rsidRDefault="00254ED8">
            <w:pPr>
              <w:jc w:val="left"/>
              <w:rPr>
                <w:b/>
                <w:bCs/>
              </w:rPr>
            </w:pPr>
            <w:r>
              <w:rPr>
                <w:b/>
                <w:bCs/>
              </w:rPr>
              <w:t>UC17</w:t>
            </w:r>
          </w:p>
        </w:tc>
        <w:tc>
          <w:tcPr>
            <w:tcW w:w="3085"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DB14534" w14:textId="77777777" w:rsidR="00744901" w:rsidRDefault="00254ED8">
            <w:pPr>
              <w:rPr>
                <w:b/>
                <w:bCs/>
              </w:rPr>
            </w:pPr>
            <w:r>
              <w:rPr>
                <w:b/>
                <w:bCs/>
              </w:rPr>
              <w:t>Quản lý đi muộn</w:t>
            </w:r>
          </w:p>
        </w:tc>
        <w:tc>
          <w:tcPr>
            <w:tcW w:w="2835"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4B88C12" w14:textId="77777777" w:rsidR="00744901" w:rsidRDefault="00254ED8">
            <w:pPr>
              <w:rPr>
                <w:b/>
                <w:bCs/>
              </w:rPr>
            </w:pPr>
            <w:r>
              <w:rPr>
                <w:b/>
                <w:bCs/>
              </w:rPr>
              <w:t>Độ phức tạp: Cao</w:t>
            </w:r>
          </w:p>
        </w:tc>
      </w:tr>
      <w:tr w:rsidR="00744901" w14:paraId="33CB2835" w14:textId="77777777">
        <w:trPr>
          <w:gridAfter w:val="1"/>
          <w:wAfter w:w="27" w:type="dxa"/>
          <w:trHeight w:val="314"/>
        </w:trPr>
        <w:tc>
          <w:tcPr>
            <w:tcW w:w="3575"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559D507D" w14:textId="77777777" w:rsidR="00744901" w:rsidRDefault="00254ED8">
            <w:pPr>
              <w:rPr>
                <w:b/>
                <w:bCs/>
              </w:rPr>
            </w:pPr>
            <w:r>
              <w:rPr>
                <w:b/>
                <w:bCs/>
              </w:rPr>
              <w:t>Mô tả</w:t>
            </w:r>
          </w:p>
        </w:tc>
        <w:tc>
          <w:tcPr>
            <w:tcW w:w="5920" w:type="dxa"/>
            <w:gridSpan w:val="2"/>
            <w:tcBorders>
              <w:top w:val="single" w:sz="4" w:space="0" w:color="808080"/>
              <w:left w:val="single" w:sz="4" w:space="0" w:color="808080"/>
              <w:bottom w:val="single" w:sz="4" w:space="0" w:color="808080"/>
              <w:right w:val="single" w:sz="4" w:space="0" w:color="808080"/>
            </w:tcBorders>
            <w:vAlign w:val="center"/>
          </w:tcPr>
          <w:p w14:paraId="0F25AF85" w14:textId="77777777" w:rsidR="00744901" w:rsidRDefault="00254ED8">
            <w:r>
              <w:t>Quản lý xem danh sách các nhân viên đi làm muộn hoặc về sớm theo khoảng thời gian.</w:t>
            </w:r>
          </w:p>
        </w:tc>
      </w:tr>
      <w:tr w:rsidR="00744901" w14:paraId="77A0397F" w14:textId="77777777">
        <w:trPr>
          <w:gridAfter w:val="1"/>
          <w:wAfter w:w="27" w:type="dxa"/>
          <w:cantSplit/>
          <w:trHeight w:val="705"/>
        </w:trPr>
        <w:tc>
          <w:tcPr>
            <w:tcW w:w="3575" w:type="dxa"/>
            <w:gridSpan w:val="2"/>
            <w:tcBorders>
              <w:top w:val="single" w:sz="4" w:space="0" w:color="808080"/>
              <w:left w:val="single" w:sz="4" w:space="0" w:color="808080"/>
              <w:right w:val="single" w:sz="4" w:space="0" w:color="808080"/>
            </w:tcBorders>
            <w:shd w:val="clear" w:color="auto" w:fill="D9E2F3"/>
            <w:vAlign w:val="center"/>
          </w:tcPr>
          <w:p w14:paraId="13D23726" w14:textId="77777777" w:rsidR="00744901" w:rsidRDefault="00254ED8">
            <w:pPr>
              <w:rPr>
                <w:b/>
                <w:bCs/>
              </w:rPr>
            </w:pPr>
            <w:r>
              <w:rPr>
                <w:b/>
                <w:bCs/>
              </w:rPr>
              <w:t>Tác nhân</w:t>
            </w:r>
          </w:p>
        </w:tc>
        <w:tc>
          <w:tcPr>
            <w:tcW w:w="5920" w:type="dxa"/>
            <w:gridSpan w:val="2"/>
            <w:tcBorders>
              <w:top w:val="single" w:sz="4" w:space="0" w:color="808080"/>
              <w:left w:val="single" w:sz="4" w:space="0" w:color="808080"/>
              <w:right w:val="single" w:sz="4" w:space="0" w:color="808080"/>
            </w:tcBorders>
            <w:vAlign w:val="center"/>
          </w:tcPr>
          <w:p w14:paraId="029A61A2" w14:textId="77777777" w:rsidR="00744901" w:rsidRDefault="00254ED8">
            <w:r>
              <w:rPr>
                <w:color w:val="000000"/>
              </w:rPr>
              <w:t>Quản lý</w:t>
            </w:r>
          </w:p>
        </w:tc>
      </w:tr>
      <w:tr w:rsidR="00744901" w14:paraId="44DB7E6B" w14:textId="77777777">
        <w:trPr>
          <w:gridAfter w:val="1"/>
          <w:wAfter w:w="27" w:type="dxa"/>
          <w:trHeight w:val="339"/>
        </w:trPr>
        <w:tc>
          <w:tcPr>
            <w:tcW w:w="3575"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58CABF70" w14:textId="77777777" w:rsidR="00744901" w:rsidRDefault="00254ED8">
            <w:pPr>
              <w:rPr>
                <w:b/>
                <w:bCs/>
              </w:rPr>
            </w:pPr>
            <w:r>
              <w:rPr>
                <w:b/>
                <w:bCs/>
              </w:rPr>
              <w:t>Tiền điều kiện</w:t>
            </w:r>
          </w:p>
        </w:tc>
        <w:tc>
          <w:tcPr>
            <w:tcW w:w="5920" w:type="dxa"/>
            <w:gridSpan w:val="2"/>
            <w:tcBorders>
              <w:top w:val="single" w:sz="4" w:space="0" w:color="808080"/>
              <w:left w:val="single" w:sz="4" w:space="0" w:color="808080"/>
              <w:bottom w:val="single" w:sz="4" w:space="0" w:color="808080"/>
              <w:right w:val="single" w:sz="4" w:space="0" w:color="808080"/>
            </w:tcBorders>
            <w:vAlign w:val="center"/>
          </w:tcPr>
          <w:p w14:paraId="751F17A8" w14:textId="77777777" w:rsidR="00744901" w:rsidRDefault="00254ED8">
            <w:r>
              <w:t>Quản lý đăng nhập. Chọn mục "Quản lý chấm công".</w:t>
            </w:r>
          </w:p>
        </w:tc>
      </w:tr>
      <w:tr w:rsidR="00744901" w14:paraId="0C907659" w14:textId="77777777">
        <w:trPr>
          <w:gridAfter w:val="1"/>
          <w:wAfter w:w="27" w:type="dxa"/>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338DA869" w14:textId="77777777" w:rsidR="00744901" w:rsidRDefault="00254ED8">
            <w:pPr>
              <w:rPr>
                <w:b/>
                <w:bCs/>
              </w:rPr>
            </w:pPr>
            <w:r>
              <w:rPr>
                <w:b/>
                <w:bCs/>
              </w:rPr>
              <w:t>Hậu điều kiện</w:t>
            </w:r>
          </w:p>
        </w:tc>
        <w:tc>
          <w:tcPr>
            <w:tcW w:w="166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C82A04E" w14:textId="77777777" w:rsidR="00744901" w:rsidRDefault="00254ED8">
            <w:pPr>
              <w:rPr>
                <w:b/>
                <w:bCs/>
              </w:rPr>
            </w:pPr>
            <w:r>
              <w:rPr>
                <w:b/>
                <w:bCs/>
              </w:rPr>
              <w:t>Thành công</w:t>
            </w:r>
          </w:p>
        </w:tc>
        <w:tc>
          <w:tcPr>
            <w:tcW w:w="5920" w:type="dxa"/>
            <w:gridSpan w:val="2"/>
            <w:tcBorders>
              <w:top w:val="single" w:sz="4" w:space="0" w:color="808080"/>
              <w:left w:val="single" w:sz="4" w:space="0" w:color="808080"/>
              <w:bottom w:val="single" w:sz="4" w:space="0" w:color="808080"/>
              <w:right w:val="single" w:sz="4" w:space="0" w:color="808080"/>
            </w:tcBorders>
            <w:vAlign w:val="center"/>
          </w:tcPr>
          <w:p w14:paraId="1A4CBA36" w14:textId="77777777" w:rsidR="00744901" w:rsidRDefault="00254ED8">
            <w:r>
              <w:t>Hiển thị danh sách các trường hợp vi phạm giờ giấc.</w:t>
            </w:r>
          </w:p>
        </w:tc>
      </w:tr>
      <w:tr w:rsidR="00744901" w14:paraId="20607AA5" w14:textId="77777777">
        <w:trPr>
          <w:gridAfter w:val="1"/>
          <w:wAfter w:w="27" w:type="dxa"/>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1D18E7CF" w14:textId="77777777" w:rsidR="00744901" w:rsidRDefault="00744901">
            <w:pPr>
              <w:widowControl w:val="0"/>
              <w:pBdr>
                <w:top w:val="nil"/>
                <w:left w:val="nil"/>
                <w:bottom w:val="nil"/>
                <w:right w:val="nil"/>
                <w:between w:val="nil"/>
              </w:pBdr>
              <w:spacing w:before="0" w:after="0" w:line="276" w:lineRule="auto"/>
              <w:jc w:val="left"/>
            </w:pPr>
          </w:p>
        </w:tc>
        <w:tc>
          <w:tcPr>
            <w:tcW w:w="1668"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5F81C1DF" w14:textId="77777777" w:rsidR="00744901" w:rsidRDefault="00254ED8">
            <w:pPr>
              <w:rPr>
                <w:b/>
                <w:bCs/>
              </w:rPr>
            </w:pPr>
            <w:r>
              <w:rPr>
                <w:b/>
                <w:bCs/>
              </w:rPr>
              <w:t>Lỗi</w:t>
            </w:r>
          </w:p>
        </w:tc>
        <w:tc>
          <w:tcPr>
            <w:tcW w:w="5920" w:type="dxa"/>
            <w:gridSpan w:val="2"/>
            <w:tcBorders>
              <w:top w:val="single" w:sz="4" w:space="0" w:color="808080"/>
              <w:left w:val="single" w:sz="4" w:space="0" w:color="808080"/>
              <w:bottom w:val="single" w:sz="4" w:space="0" w:color="808080"/>
              <w:right w:val="single" w:sz="4" w:space="0" w:color="808080"/>
            </w:tcBorders>
            <w:vAlign w:val="center"/>
          </w:tcPr>
          <w:p w14:paraId="0FF76168" w14:textId="77777777" w:rsidR="00744901" w:rsidRDefault="00254ED8">
            <w:r>
              <w:t>Truy vấn thất bại.</w:t>
            </w:r>
          </w:p>
        </w:tc>
      </w:tr>
      <w:tr w:rsidR="00744901" w14:paraId="355893A4"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304DD7B2" w14:textId="77777777" w:rsidR="00744901" w:rsidRDefault="00254ED8">
            <w:pPr>
              <w:rPr>
                <w:b/>
                <w:bCs/>
              </w:rPr>
            </w:pPr>
            <w:r>
              <w:rPr>
                <w:b/>
                <w:bCs/>
              </w:rPr>
              <w:t>ĐẶC TẢ CHỨC NĂNG</w:t>
            </w:r>
          </w:p>
        </w:tc>
      </w:tr>
      <w:tr w:rsidR="00744901" w14:paraId="7B041262"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2224DB76" w14:textId="77777777" w:rsidR="00744901" w:rsidRDefault="00254ED8">
            <w:r>
              <w:rPr>
                <w:b/>
                <w:bCs/>
              </w:rPr>
              <w:t>Luồng sự kiện chính/Kịch bản chính</w:t>
            </w:r>
          </w:p>
        </w:tc>
      </w:tr>
      <w:tr w:rsidR="00744901" w14:paraId="7364F552" w14:textId="77777777">
        <w:trPr>
          <w:trHeight w:val="300"/>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6642359B" w14:textId="77777777" w:rsidR="00744901" w:rsidRDefault="00254ED8">
            <w:pPr>
              <w:numPr>
                <w:ilvl w:val="0"/>
                <w:numId w:val="19"/>
              </w:numPr>
              <w:pBdr>
                <w:top w:val="nil"/>
                <w:left w:val="nil"/>
                <w:bottom w:val="nil"/>
                <w:right w:val="nil"/>
                <w:between w:val="nil"/>
              </w:pBdr>
              <w:spacing w:line="288" w:lineRule="auto"/>
            </w:pPr>
            <w:r>
              <w:rPr>
                <w:color w:val="000000"/>
              </w:rPr>
              <w:t>Quản lý chọn chức năng "Danh sách đi muộn".</w:t>
            </w:r>
          </w:p>
          <w:p w14:paraId="150F6CD4" w14:textId="77777777" w:rsidR="00744901" w:rsidRDefault="00254ED8">
            <w:pPr>
              <w:numPr>
                <w:ilvl w:val="0"/>
                <w:numId w:val="19"/>
              </w:numPr>
              <w:pBdr>
                <w:top w:val="nil"/>
                <w:left w:val="nil"/>
                <w:bottom w:val="nil"/>
                <w:right w:val="nil"/>
                <w:between w:val="nil"/>
              </w:pBdr>
              <w:spacing w:line="288" w:lineRule="auto"/>
            </w:pPr>
            <w:r>
              <w:rPr>
                <w:color w:val="000000"/>
              </w:rPr>
              <w:t>Quản lý chọn bộ lọc thời gian (ví dụ: trong tháng này, tuần này).</w:t>
            </w:r>
          </w:p>
          <w:p w14:paraId="0BCEBB9D" w14:textId="77777777" w:rsidR="00744901" w:rsidRDefault="00254ED8">
            <w:pPr>
              <w:numPr>
                <w:ilvl w:val="0"/>
                <w:numId w:val="19"/>
              </w:numPr>
              <w:pBdr>
                <w:top w:val="nil"/>
                <w:left w:val="nil"/>
                <w:bottom w:val="nil"/>
                <w:right w:val="nil"/>
                <w:between w:val="nil"/>
              </w:pBdr>
              <w:spacing w:line="288" w:lineRule="auto"/>
            </w:pPr>
            <w:r>
              <w:rPr>
                <w:color w:val="000000"/>
              </w:rPr>
              <w:t>Hệ thống truy vấn CSDL, lọc ra các bản ghi có Giờ Check-in &gt; Giờ bắt đầu ca làm việc.</w:t>
            </w:r>
          </w:p>
          <w:p w14:paraId="15002B2A" w14:textId="77777777" w:rsidR="00744901" w:rsidRDefault="00254ED8">
            <w:pPr>
              <w:numPr>
                <w:ilvl w:val="0"/>
                <w:numId w:val="19"/>
              </w:numPr>
              <w:pBdr>
                <w:top w:val="nil"/>
                <w:left w:val="nil"/>
                <w:bottom w:val="nil"/>
                <w:right w:val="nil"/>
                <w:between w:val="nil"/>
              </w:pBdr>
              <w:spacing w:line="288" w:lineRule="auto"/>
            </w:pPr>
            <w:r>
              <w:rPr>
                <w:color w:val="000000"/>
              </w:rPr>
              <w:t>Hệ thống hiển thị: Tên nhân viên, Ngày vi phạm, Giờ Check-in thực tế, Số phút đi muộn.</w:t>
            </w:r>
          </w:p>
          <w:p w14:paraId="4284956B" w14:textId="77777777" w:rsidR="00744901" w:rsidRDefault="00254ED8">
            <w:pPr>
              <w:numPr>
                <w:ilvl w:val="0"/>
                <w:numId w:val="19"/>
              </w:numPr>
              <w:pBdr>
                <w:top w:val="nil"/>
                <w:left w:val="nil"/>
                <w:bottom w:val="nil"/>
                <w:right w:val="nil"/>
                <w:between w:val="nil"/>
              </w:pBdr>
              <w:spacing w:line="288" w:lineRule="auto"/>
            </w:pPr>
            <w:r>
              <w:rPr>
                <w:color w:val="000000"/>
              </w:rPr>
              <w:t>Quản lý có thể chọn xuất danh sách này ra Excel.</w:t>
            </w:r>
          </w:p>
        </w:tc>
      </w:tr>
      <w:tr w:rsidR="00744901" w14:paraId="21DC69EB"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032447A0" w14:textId="77777777" w:rsidR="00744901" w:rsidRDefault="00254ED8">
            <w:pPr>
              <w:rPr>
                <w:b/>
                <w:bCs/>
              </w:rPr>
            </w:pPr>
            <w:r>
              <w:rPr>
                <w:b/>
                <w:bCs/>
              </w:rPr>
              <w:t>Luồng sự kiện phát sinh/Kịch bản phát sinh</w:t>
            </w:r>
          </w:p>
        </w:tc>
      </w:tr>
      <w:tr w:rsidR="00744901" w14:paraId="3FF5F439"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1FD816F8" w14:textId="77777777" w:rsidR="00744901" w:rsidRDefault="00254ED8">
            <w:pPr>
              <w:rPr>
                <w:b/>
                <w:bCs/>
              </w:rPr>
            </w:pPr>
            <w:r>
              <w:rPr>
                <w:b/>
                <w:bCs/>
              </w:rPr>
              <w:t>Luồng A: Không tìm thấy vi phạm</w:t>
            </w:r>
          </w:p>
        </w:tc>
      </w:tr>
      <w:tr w:rsidR="00744901" w14:paraId="37EDA82A"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59A6F729" w14:textId="77777777" w:rsidR="00744901" w:rsidRDefault="00254ED8">
            <w:r>
              <w:t>Không có nhân viên nào vi phạm trong khoảng thời gian đã chọn:</w:t>
            </w:r>
          </w:p>
          <w:p w14:paraId="7564D288" w14:textId="77777777" w:rsidR="00744901" w:rsidRDefault="00254ED8">
            <w:pPr>
              <w:rPr>
                <w:b/>
                <w:bCs/>
              </w:rPr>
            </w:pPr>
            <w:r>
              <w:t>    – Hiển thị thông báo: "Không có trường hợp vi phạm giờ giấc nào."</w:t>
            </w:r>
          </w:p>
        </w:tc>
      </w:tr>
    </w:tbl>
    <w:p w14:paraId="3359175E" w14:textId="3D751751" w:rsidR="00744901" w:rsidRDefault="00254ED8">
      <w:pPr>
        <w:pStyle w:val="Heading3"/>
      </w:pPr>
      <w:bookmarkStart w:id="91" w:name="_Toc217198658"/>
      <w:r>
        <w:t>UC18: Duyệt yêu cầu</w:t>
      </w:r>
      <w:bookmarkEnd w:id="91"/>
    </w:p>
    <w:tbl>
      <w:tblPr>
        <w:tblStyle w:val="af6"/>
        <w:tblW w:w="9522"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530"/>
        <w:gridCol w:w="1890"/>
        <w:gridCol w:w="2970"/>
        <w:gridCol w:w="3105"/>
        <w:gridCol w:w="27"/>
      </w:tblGrid>
      <w:tr w:rsidR="00744901" w14:paraId="72B615F8" w14:textId="77777777">
        <w:trPr>
          <w:gridAfter w:val="1"/>
          <w:wAfter w:w="27" w:type="dxa"/>
          <w:trHeight w:val="728"/>
        </w:trPr>
        <w:tc>
          <w:tcPr>
            <w:tcW w:w="3420"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BE24F41" w14:textId="77777777" w:rsidR="00744901" w:rsidRDefault="00254ED8">
            <w:pPr>
              <w:jc w:val="left"/>
              <w:rPr>
                <w:b/>
                <w:bCs/>
              </w:rPr>
            </w:pPr>
            <w:r>
              <w:rPr>
                <w:b/>
                <w:bCs/>
              </w:rPr>
              <w:t>UC18</w:t>
            </w:r>
          </w:p>
        </w:tc>
        <w:tc>
          <w:tcPr>
            <w:tcW w:w="297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34077636" w14:textId="77777777" w:rsidR="00744901" w:rsidRDefault="00254ED8">
            <w:pPr>
              <w:rPr>
                <w:b/>
                <w:bCs/>
              </w:rPr>
            </w:pPr>
            <w:r>
              <w:rPr>
                <w:b/>
                <w:bCs/>
              </w:rPr>
              <w:t>Duyệt yêu cầu</w:t>
            </w:r>
          </w:p>
        </w:tc>
        <w:tc>
          <w:tcPr>
            <w:tcW w:w="3105"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D4ECA5D" w14:textId="77777777" w:rsidR="00744901" w:rsidRDefault="00254ED8">
            <w:pPr>
              <w:rPr>
                <w:b/>
                <w:bCs/>
              </w:rPr>
            </w:pPr>
            <w:r>
              <w:rPr>
                <w:b/>
                <w:bCs/>
              </w:rPr>
              <w:t>Độ phức tạp: Trung bình</w:t>
            </w:r>
          </w:p>
        </w:tc>
      </w:tr>
      <w:tr w:rsidR="00744901" w14:paraId="218D6B00" w14:textId="77777777">
        <w:trPr>
          <w:gridAfter w:val="1"/>
          <w:wAfter w:w="27" w:type="dxa"/>
          <w:trHeight w:val="314"/>
        </w:trPr>
        <w:tc>
          <w:tcPr>
            <w:tcW w:w="3420"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4E75B02C" w14:textId="77777777" w:rsidR="00744901" w:rsidRDefault="00254ED8">
            <w:pPr>
              <w:rPr>
                <w:b/>
                <w:bCs/>
              </w:rPr>
            </w:pPr>
            <w:r>
              <w:rPr>
                <w:b/>
                <w:bCs/>
              </w:rPr>
              <w:t>Mô tả</w:t>
            </w:r>
          </w:p>
        </w:tc>
        <w:tc>
          <w:tcPr>
            <w:tcW w:w="6075" w:type="dxa"/>
            <w:gridSpan w:val="2"/>
            <w:tcBorders>
              <w:top w:val="single" w:sz="4" w:space="0" w:color="808080"/>
              <w:left w:val="single" w:sz="4" w:space="0" w:color="808080"/>
              <w:bottom w:val="single" w:sz="4" w:space="0" w:color="808080"/>
              <w:right w:val="single" w:sz="4" w:space="0" w:color="808080"/>
            </w:tcBorders>
            <w:vAlign w:val="center"/>
          </w:tcPr>
          <w:p w14:paraId="13F4632D" w14:textId="77777777" w:rsidR="00744901" w:rsidRDefault="00254ED8">
            <w:r>
              <w:t>Quản lý xem, phê duyệt hoặc từ chối các đơn xin nghỉ phép và làm thêm giờ từ nhân viên.</w:t>
            </w:r>
          </w:p>
        </w:tc>
      </w:tr>
      <w:tr w:rsidR="00744901" w14:paraId="2163359B" w14:textId="77777777">
        <w:trPr>
          <w:gridAfter w:val="1"/>
          <w:wAfter w:w="27" w:type="dxa"/>
          <w:cantSplit/>
          <w:trHeight w:val="705"/>
        </w:trPr>
        <w:tc>
          <w:tcPr>
            <w:tcW w:w="3420" w:type="dxa"/>
            <w:gridSpan w:val="2"/>
            <w:tcBorders>
              <w:top w:val="single" w:sz="4" w:space="0" w:color="808080"/>
              <w:left w:val="single" w:sz="4" w:space="0" w:color="808080"/>
              <w:right w:val="single" w:sz="4" w:space="0" w:color="808080"/>
            </w:tcBorders>
            <w:shd w:val="clear" w:color="auto" w:fill="D9E2F3"/>
            <w:vAlign w:val="center"/>
          </w:tcPr>
          <w:p w14:paraId="494E9493" w14:textId="77777777" w:rsidR="00744901" w:rsidRDefault="00254ED8">
            <w:pPr>
              <w:rPr>
                <w:b/>
                <w:bCs/>
              </w:rPr>
            </w:pPr>
            <w:r>
              <w:rPr>
                <w:b/>
                <w:bCs/>
              </w:rPr>
              <w:t>Tác nhân</w:t>
            </w:r>
          </w:p>
        </w:tc>
        <w:tc>
          <w:tcPr>
            <w:tcW w:w="6075" w:type="dxa"/>
            <w:gridSpan w:val="2"/>
            <w:tcBorders>
              <w:top w:val="single" w:sz="4" w:space="0" w:color="808080"/>
              <w:left w:val="single" w:sz="4" w:space="0" w:color="808080"/>
              <w:right w:val="single" w:sz="4" w:space="0" w:color="808080"/>
            </w:tcBorders>
            <w:vAlign w:val="center"/>
          </w:tcPr>
          <w:p w14:paraId="66A6A05E" w14:textId="77777777" w:rsidR="00744901" w:rsidRDefault="00254ED8">
            <w:r>
              <w:rPr>
                <w:color w:val="000000"/>
              </w:rPr>
              <w:t>Quản lý</w:t>
            </w:r>
          </w:p>
        </w:tc>
      </w:tr>
      <w:tr w:rsidR="00744901" w14:paraId="62C67967" w14:textId="77777777">
        <w:trPr>
          <w:gridAfter w:val="1"/>
          <w:wAfter w:w="27" w:type="dxa"/>
          <w:trHeight w:val="339"/>
        </w:trPr>
        <w:tc>
          <w:tcPr>
            <w:tcW w:w="3420"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760C2DA8" w14:textId="77777777" w:rsidR="00744901" w:rsidRDefault="00254ED8">
            <w:pPr>
              <w:rPr>
                <w:b/>
                <w:bCs/>
              </w:rPr>
            </w:pPr>
            <w:r>
              <w:rPr>
                <w:b/>
                <w:bCs/>
              </w:rPr>
              <w:t>Tiền điều kiện</w:t>
            </w:r>
          </w:p>
        </w:tc>
        <w:tc>
          <w:tcPr>
            <w:tcW w:w="6075" w:type="dxa"/>
            <w:gridSpan w:val="2"/>
            <w:tcBorders>
              <w:top w:val="single" w:sz="4" w:space="0" w:color="808080"/>
              <w:left w:val="single" w:sz="4" w:space="0" w:color="808080"/>
              <w:bottom w:val="single" w:sz="4" w:space="0" w:color="808080"/>
              <w:right w:val="single" w:sz="4" w:space="0" w:color="808080"/>
            </w:tcBorders>
            <w:vAlign w:val="center"/>
          </w:tcPr>
          <w:p w14:paraId="4C4088A1" w14:textId="77777777" w:rsidR="00744901" w:rsidRDefault="00254ED8">
            <w:r>
              <w:t>Có yêu cầu đang ở trạng thái Chờ duyệt (Pending) trong hệ thống.</w:t>
            </w:r>
          </w:p>
        </w:tc>
      </w:tr>
      <w:tr w:rsidR="00744901" w14:paraId="63E05ECC" w14:textId="77777777">
        <w:trPr>
          <w:gridAfter w:val="1"/>
          <w:wAfter w:w="27" w:type="dxa"/>
          <w:cantSplit/>
          <w:trHeight w:val="321"/>
        </w:trPr>
        <w:tc>
          <w:tcPr>
            <w:tcW w:w="1530"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732C5A5A" w14:textId="77777777" w:rsidR="00744901" w:rsidRDefault="00254ED8">
            <w:pPr>
              <w:rPr>
                <w:b/>
                <w:bCs/>
              </w:rPr>
            </w:pPr>
            <w:r>
              <w:rPr>
                <w:b/>
                <w:bCs/>
              </w:rPr>
              <w:t>Hậu điều kiện</w:t>
            </w:r>
          </w:p>
        </w:tc>
        <w:tc>
          <w:tcPr>
            <w:tcW w:w="189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7932B28" w14:textId="77777777" w:rsidR="00744901" w:rsidRDefault="00254ED8">
            <w:pPr>
              <w:rPr>
                <w:b/>
                <w:bCs/>
              </w:rPr>
            </w:pPr>
            <w:r>
              <w:rPr>
                <w:b/>
                <w:bCs/>
              </w:rPr>
              <w:t>Thành công</w:t>
            </w:r>
          </w:p>
        </w:tc>
        <w:tc>
          <w:tcPr>
            <w:tcW w:w="6075" w:type="dxa"/>
            <w:gridSpan w:val="2"/>
            <w:tcBorders>
              <w:top w:val="single" w:sz="4" w:space="0" w:color="808080"/>
              <w:left w:val="single" w:sz="4" w:space="0" w:color="808080"/>
              <w:bottom w:val="single" w:sz="4" w:space="0" w:color="808080"/>
              <w:right w:val="single" w:sz="4" w:space="0" w:color="808080"/>
            </w:tcBorders>
            <w:vAlign w:val="center"/>
          </w:tcPr>
          <w:p w14:paraId="33EB45C5" w14:textId="77777777" w:rsidR="00744901" w:rsidRDefault="00254ED8">
            <w:r>
              <w:t>Trạng thái yêu cầu được cập nhật thành "Đã duyệt" hoặc "Từ chối".</w:t>
            </w:r>
          </w:p>
        </w:tc>
      </w:tr>
      <w:tr w:rsidR="00744901" w14:paraId="632437E3" w14:textId="77777777">
        <w:trPr>
          <w:gridAfter w:val="1"/>
          <w:wAfter w:w="27" w:type="dxa"/>
          <w:cantSplit/>
          <w:trHeight w:val="290"/>
        </w:trPr>
        <w:tc>
          <w:tcPr>
            <w:tcW w:w="1530"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31A195D9" w14:textId="77777777" w:rsidR="00744901" w:rsidRDefault="00744901">
            <w:pPr>
              <w:widowControl w:val="0"/>
              <w:pBdr>
                <w:top w:val="nil"/>
                <w:left w:val="nil"/>
                <w:bottom w:val="nil"/>
                <w:right w:val="nil"/>
                <w:between w:val="nil"/>
              </w:pBdr>
              <w:spacing w:before="0" w:after="0" w:line="276" w:lineRule="auto"/>
              <w:jc w:val="left"/>
            </w:pPr>
          </w:p>
        </w:tc>
        <w:tc>
          <w:tcPr>
            <w:tcW w:w="189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EFE623A" w14:textId="77777777" w:rsidR="00744901" w:rsidRDefault="00254ED8">
            <w:pPr>
              <w:rPr>
                <w:b/>
                <w:bCs/>
              </w:rPr>
            </w:pPr>
            <w:r>
              <w:rPr>
                <w:b/>
                <w:bCs/>
              </w:rPr>
              <w:t>Lỗi</w:t>
            </w:r>
          </w:p>
        </w:tc>
        <w:tc>
          <w:tcPr>
            <w:tcW w:w="6075" w:type="dxa"/>
            <w:gridSpan w:val="2"/>
            <w:tcBorders>
              <w:top w:val="single" w:sz="4" w:space="0" w:color="808080"/>
              <w:left w:val="single" w:sz="4" w:space="0" w:color="808080"/>
              <w:bottom w:val="single" w:sz="4" w:space="0" w:color="808080"/>
              <w:right w:val="single" w:sz="4" w:space="0" w:color="808080"/>
            </w:tcBorders>
            <w:vAlign w:val="center"/>
          </w:tcPr>
          <w:p w14:paraId="200B0DFC" w14:textId="77777777" w:rsidR="00744901" w:rsidRDefault="00254ED8">
            <w:r>
              <w:t>Cập nhật thất bại.</w:t>
            </w:r>
          </w:p>
        </w:tc>
      </w:tr>
      <w:tr w:rsidR="00744901" w14:paraId="120E1E1C"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7F80FA45" w14:textId="77777777" w:rsidR="00744901" w:rsidRDefault="00254ED8">
            <w:pPr>
              <w:rPr>
                <w:b/>
                <w:bCs/>
              </w:rPr>
            </w:pPr>
            <w:r>
              <w:rPr>
                <w:b/>
                <w:bCs/>
              </w:rPr>
              <w:t>ĐẶC TẢ CHỨC NĂNG</w:t>
            </w:r>
          </w:p>
        </w:tc>
      </w:tr>
      <w:tr w:rsidR="00744901" w14:paraId="6BF00314"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42A5C128" w14:textId="77777777" w:rsidR="00744901" w:rsidRDefault="00254ED8">
            <w:r>
              <w:rPr>
                <w:b/>
                <w:bCs/>
              </w:rPr>
              <w:t>Luồng sự kiện chính/Kịch bản chính</w:t>
            </w:r>
          </w:p>
        </w:tc>
      </w:tr>
      <w:tr w:rsidR="00744901" w14:paraId="10A61080" w14:textId="77777777">
        <w:trPr>
          <w:trHeight w:val="300"/>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71B31784" w14:textId="77777777" w:rsidR="00744901" w:rsidRDefault="00254ED8">
            <w:pPr>
              <w:numPr>
                <w:ilvl w:val="0"/>
                <w:numId w:val="20"/>
              </w:numPr>
              <w:pBdr>
                <w:top w:val="nil"/>
                <w:left w:val="nil"/>
                <w:bottom w:val="nil"/>
                <w:right w:val="nil"/>
                <w:between w:val="nil"/>
              </w:pBdr>
              <w:spacing w:line="288" w:lineRule="auto"/>
            </w:pPr>
            <w:r>
              <w:rPr>
                <w:color w:val="000000"/>
              </w:rPr>
              <w:t>Quản lý vào mục "Duyệt yêu cầu".</w:t>
            </w:r>
          </w:p>
          <w:p w14:paraId="7E9A0987" w14:textId="77777777" w:rsidR="00744901" w:rsidRDefault="00254ED8">
            <w:pPr>
              <w:numPr>
                <w:ilvl w:val="0"/>
                <w:numId w:val="20"/>
              </w:numPr>
              <w:pBdr>
                <w:top w:val="nil"/>
                <w:left w:val="nil"/>
                <w:bottom w:val="nil"/>
                <w:right w:val="nil"/>
                <w:between w:val="nil"/>
              </w:pBdr>
              <w:spacing w:line="288" w:lineRule="auto"/>
            </w:pPr>
            <w:r>
              <w:rPr>
                <w:color w:val="000000"/>
              </w:rPr>
              <w:t>Hệ thống hiển thị danh sách các đơn đang chờ xử lý.</w:t>
            </w:r>
          </w:p>
          <w:p w14:paraId="766C7381" w14:textId="77777777" w:rsidR="00744901" w:rsidRDefault="00254ED8">
            <w:pPr>
              <w:numPr>
                <w:ilvl w:val="0"/>
                <w:numId w:val="20"/>
              </w:numPr>
              <w:pBdr>
                <w:top w:val="nil"/>
                <w:left w:val="nil"/>
                <w:bottom w:val="nil"/>
                <w:right w:val="nil"/>
                <w:between w:val="nil"/>
              </w:pBdr>
              <w:spacing w:line="288" w:lineRule="auto"/>
            </w:pPr>
            <w:r>
              <w:rPr>
                <w:color w:val="000000"/>
              </w:rPr>
              <w:t>Quản lý chọn một đơn để xem chi tiết nội dung (Lý do, thời gian).</w:t>
            </w:r>
          </w:p>
          <w:p w14:paraId="3998189F" w14:textId="77777777" w:rsidR="00744901" w:rsidRDefault="00254ED8">
            <w:pPr>
              <w:numPr>
                <w:ilvl w:val="0"/>
                <w:numId w:val="20"/>
              </w:numPr>
              <w:pBdr>
                <w:top w:val="nil"/>
                <w:left w:val="nil"/>
                <w:bottom w:val="nil"/>
                <w:right w:val="nil"/>
                <w:between w:val="nil"/>
              </w:pBdr>
              <w:spacing w:line="288" w:lineRule="auto"/>
            </w:pPr>
            <w:r>
              <w:rPr>
                <w:color w:val="000000"/>
              </w:rPr>
              <w:t>Quản lý nhấn nút "Phê duyệt" hoặc "Từ chối".</w:t>
            </w:r>
          </w:p>
          <w:p w14:paraId="1AF54FE0" w14:textId="77777777" w:rsidR="00744901" w:rsidRDefault="00254ED8">
            <w:pPr>
              <w:numPr>
                <w:ilvl w:val="0"/>
                <w:numId w:val="20"/>
              </w:numPr>
              <w:pBdr>
                <w:top w:val="nil"/>
                <w:left w:val="nil"/>
                <w:bottom w:val="nil"/>
                <w:right w:val="nil"/>
                <w:between w:val="nil"/>
              </w:pBdr>
              <w:spacing w:line="288" w:lineRule="auto"/>
            </w:pPr>
            <w:r>
              <w:rPr>
                <w:color w:val="000000"/>
              </w:rPr>
              <w:t>Hệ thống cập nhật trạng thái đơn đó trong CSDL.</w:t>
            </w:r>
          </w:p>
          <w:p w14:paraId="5005FC1F" w14:textId="77777777" w:rsidR="00744901" w:rsidRDefault="00254ED8">
            <w:pPr>
              <w:numPr>
                <w:ilvl w:val="0"/>
                <w:numId w:val="20"/>
              </w:numPr>
              <w:pBdr>
                <w:top w:val="nil"/>
                <w:left w:val="nil"/>
                <w:bottom w:val="nil"/>
                <w:right w:val="nil"/>
                <w:between w:val="nil"/>
              </w:pBdr>
              <w:spacing w:line="288" w:lineRule="auto"/>
            </w:pPr>
            <w:r>
              <w:rPr>
                <w:color w:val="000000"/>
              </w:rPr>
              <w:t>Hệ thống gửi thông báo về cho nhân viên đã gửi đơn.</w:t>
            </w:r>
          </w:p>
        </w:tc>
      </w:tr>
      <w:tr w:rsidR="00744901" w14:paraId="4C993E6A"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D9E2F3"/>
            <w:vAlign w:val="center"/>
          </w:tcPr>
          <w:p w14:paraId="4DD3ACCE" w14:textId="77777777" w:rsidR="00744901" w:rsidRDefault="00254ED8">
            <w:pPr>
              <w:rPr>
                <w:b/>
                <w:bCs/>
              </w:rPr>
            </w:pPr>
            <w:r>
              <w:rPr>
                <w:b/>
                <w:bCs/>
              </w:rPr>
              <w:t>Luồng sự kiện phát sinh/Kịch bản phát sinh</w:t>
            </w:r>
          </w:p>
        </w:tc>
      </w:tr>
      <w:tr w:rsidR="00744901" w14:paraId="43D7677E"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D9E2F3"/>
          </w:tcPr>
          <w:p w14:paraId="2DFC51B5" w14:textId="77777777" w:rsidR="00744901" w:rsidRDefault="00254ED8">
            <w:pPr>
              <w:rPr>
                <w:b/>
                <w:bCs/>
              </w:rPr>
            </w:pPr>
            <w:r>
              <w:rPr>
                <w:b/>
                <w:bCs/>
              </w:rPr>
              <w:t>Luồng A: Đơn bị rút lại (Conflict)</w:t>
            </w:r>
          </w:p>
        </w:tc>
      </w:tr>
      <w:tr w:rsidR="00744901" w14:paraId="4864BF00" w14:textId="77777777">
        <w:trPr>
          <w:trHeight w:val="271"/>
        </w:trPr>
        <w:tc>
          <w:tcPr>
            <w:tcW w:w="9522"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14:paraId="39AA2557" w14:textId="77777777" w:rsidR="00744901" w:rsidRDefault="00254ED8">
            <w:r>
              <w:t>Nếu nhân viên rút lại đơn trước khi quản lý duyệt:</w:t>
            </w:r>
          </w:p>
          <w:p w14:paraId="4F6748E8" w14:textId="77777777" w:rsidR="00744901" w:rsidRDefault="00254ED8">
            <w:pPr>
              <w:rPr>
                <w:b/>
                <w:bCs/>
              </w:rPr>
            </w:pPr>
            <w:r>
              <w:t>    – Hệ thống báo lỗi: "Đơn này đã bị nhân viên rút lại."</w:t>
            </w:r>
          </w:p>
        </w:tc>
      </w:tr>
    </w:tbl>
    <w:p w14:paraId="2EC56FB2" w14:textId="06C5FB47" w:rsidR="000C4E89" w:rsidRDefault="000C4E89" w:rsidP="000C4E89">
      <w:pPr>
        <w:pStyle w:val="NoSpacing"/>
      </w:pPr>
    </w:p>
    <w:p w14:paraId="744590D5" w14:textId="77777777" w:rsidR="000C4E89" w:rsidRDefault="000C4E89">
      <w:r>
        <w:br w:type="page"/>
      </w:r>
    </w:p>
    <w:p w14:paraId="5C005138" w14:textId="57BAA7D5" w:rsidR="00744901" w:rsidRDefault="00254ED8">
      <w:pPr>
        <w:pStyle w:val="Heading3"/>
      </w:pPr>
      <w:bookmarkStart w:id="92" w:name="_Toc217198659"/>
      <w:r>
        <w:t>UC19: Quản lý nhân viên</w:t>
      </w:r>
      <w:bookmarkEnd w:id="92"/>
    </w:p>
    <w:tbl>
      <w:tblPr>
        <w:tblStyle w:val="af7"/>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0E454F99"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338B29B" w14:textId="77777777" w:rsidR="00744901" w:rsidRDefault="00254ED8">
            <w:pPr>
              <w:jc w:val="left"/>
              <w:rPr>
                <w:b/>
                <w:bCs/>
              </w:rPr>
            </w:pPr>
            <w:r>
              <w:rPr>
                <w:b/>
                <w:bCs/>
              </w:rPr>
              <w:t>UC19</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1288EF2" w14:textId="77777777" w:rsidR="00744901" w:rsidRDefault="00254ED8">
            <w:r>
              <w:rPr>
                <w:b/>
                <w:bCs/>
              </w:rPr>
              <w:t>Quản lý nhân viên</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0C009AF5" w14:textId="77777777" w:rsidR="00744901" w:rsidRDefault="00254ED8">
            <w:pPr>
              <w:rPr>
                <w:b/>
                <w:bCs/>
              </w:rPr>
            </w:pPr>
            <w:r>
              <w:rPr>
                <w:b/>
                <w:bCs/>
              </w:rPr>
              <w:t>Độ phức tạp: Trung bình</w:t>
            </w:r>
          </w:p>
        </w:tc>
      </w:tr>
      <w:tr w:rsidR="00744901" w14:paraId="331BBD58"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40B4E1B" w14:textId="77777777" w:rsidR="00744901" w:rsidRDefault="00254ED8">
            <w:pPr>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10C00F68" w14:textId="77777777" w:rsidR="00744901" w:rsidRDefault="00254ED8">
            <w:r>
              <w:t>Quản lý xem danh sách, chi tiết nhân viên, và có quyền xóa tài khoản nhân viên.</w:t>
            </w:r>
          </w:p>
        </w:tc>
      </w:tr>
      <w:tr w:rsidR="00744901" w14:paraId="330403CB"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4A3BAFC6" w14:textId="77777777" w:rsidR="00744901" w:rsidRDefault="00254ED8">
            <w:pPr>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6ED3161B" w14:textId="77777777" w:rsidR="00744901" w:rsidRDefault="00254ED8">
            <w:r>
              <w:rPr>
                <w:color w:val="000000"/>
              </w:rPr>
              <w:t>Quản lý</w:t>
            </w:r>
          </w:p>
        </w:tc>
      </w:tr>
      <w:tr w:rsidR="00744901" w14:paraId="4FCEC4D4"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3C12517F" w14:textId="77777777" w:rsidR="00744901" w:rsidRDefault="00254ED8">
            <w:pPr>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25CD4B4E" w14:textId="77777777" w:rsidR="00744901" w:rsidRDefault="00254ED8">
            <w:r>
              <w:t>Quản lý đăng nhập. Chọn mục "Quản lý nhân viên".</w:t>
            </w:r>
          </w:p>
        </w:tc>
      </w:tr>
      <w:tr w:rsidR="00744901" w14:paraId="6EC6DC08"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4A61DC85" w14:textId="77777777" w:rsidR="00744901" w:rsidRDefault="00254ED8">
            <w:pPr>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2755BC8D" w14:textId="77777777" w:rsidR="00744901" w:rsidRDefault="00254ED8">
            <w:pPr>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1F2F25B9" w14:textId="77777777" w:rsidR="00744901" w:rsidRDefault="00254ED8">
            <w:r>
              <w:t>Danh sách nhân viên được hiển thị; hoặc thông tin nhân viên được cập nhật/xóa.</w:t>
            </w:r>
          </w:p>
        </w:tc>
      </w:tr>
      <w:tr w:rsidR="00744901" w14:paraId="776E3199"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5DF41717" w14:textId="77777777" w:rsidR="00744901" w:rsidRDefault="00744901">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826B4AE" w14:textId="77777777" w:rsidR="00744901" w:rsidRDefault="00254ED8">
            <w:pPr>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7FEE638E" w14:textId="77777777" w:rsidR="00744901" w:rsidRDefault="00254ED8">
            <w:r>
              <w:t>Không thực hiện được thao tác.</w:t>
            </w:r>
          </w:p>
        </w:tc>
      </w:tr>
      <w:tr w:rsidR="00744901" w14:paraId="7A0F0EA9"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971B3E4" w14:textId="77777777" w:rsidR="00744901" w:rsidRDefault="00254ED8">
            <w:pPr>
              <w:rPr>
                <w:b/>
                <w:bCs/>
              </w:rPr>
            </w:pPr>
            <w:r>
              <w:rPr>
                <w:b/>
                <w:bCs/>
              </w:rPr>
              <w:t>ĐẶC TẢ CHỨC NĂNG</w:t>
            </w:r>
          </w:p>
        </w:tc>
      </w:tr>
      <w:tr w:rsidR="00744901" w14:paraId="0DD780EA"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EB26B9F" w14:textId="77777777" w:rsidR="00744901" w:rsidRDefault="00254ED8">
            <w:r>
              <w:rPr>
                <w:b/>
                <w:bCs/>
              </w:rPr>
              <w:t>Luồng sự kiện chính/Kịch bản chính</w:t>
            </w:r>
          </w:p>
        </w:tc>
      </w:tr>
      <w:tr w:rsidR="00744901" w14:paraId="0CB6ECC0" w14:textId="77777777">
        <w:trPr>
          <w:trHeight w:val="343"/>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1F7955CB" w14:textId="77777777" w:rsidR="00744901" w:rsidRDefault="00254ED8">
            <w:pPr>
              <w:numPr>
                <w:ilvl w:val="0"/>
                <w:numId w:val="21"/>
              </w:numPr>
              <w:pBdr>
                <w:top w:val="nil"/>
                <w:left w:val="nil"/>
                <w:bottom w:val="nil"/>
                <w:right w:val="nil"/>
                <w:between w:val="nil"/>
              </w:pBdr>
              <w:rPr>
                <w:color w:val="000000"/>
              </w:rPr>
            </w:pPr>
            <w:r>
              <w:rPr>
                <w:color w:val="000000"/>
              </w:rPr>
              <w:t>Quản lý chọn mục "Quản lý nhân viên".</w:t>
            </w:r>
          </w:p>
          <w:p w14:paraId="0CDD1CD9" w14:textId="77777777" w:rsidR="00744901" w:rsidRDefault="00254ED8">
            <w:pPr>
              <w:numPr>
                <w:ilvl w:val="0"/>
                <w:numId w:val="21"/>
              </w:numPr>
              <w:pBdr>
                <w:top w:val="nil"/>
                <w:left w:val="nil"/>
                <w:bottom w:val="nil"/>
                <w:right w:val="nil"/>
                <w:between w:val="nil"/>
              </w:pBdr>
              <w:rPr>
                <w:color w:val="000000"/>
              </w:rPr>
            </w:pPr>
            <w:r>
              <w:rPr>
                <w:color w:val="000000"/>
              </w:rPr>
              <w:t>Hệ thống hiển thị danh sách nhân viên hiện tại.</w:t>
            </w:r>
          </w:p>
          <w:p w14:paraId="19A86AFB" w14:textId="77777777" w:rsidR="00744901" w:rsidRDefault="00254ED8">
            <w:pPr>
              <w:numPr>
                <w:ilvl w:val="0"/>
                <w:numId w:val="21"/>
              </w:numPr>
              <w:pBdr>
                <w:top w:val="nil"/>
                <w:left w:val="nil"/>
                <w:bottom w:val="nil"/>
                <w:right w:val="nil"/>
                <w:between w:val="nil"/>
              </w:pBdr>
            </w:pPr>
            <w:r>
              <w:rPr>
                <w:color w:val="000000"/>
              </w:rPr>
              <w:t xml:space="preserve">Quản lý có thể: </w:t>
            </w:r>
          </w:p>
          <w:p w14:paraId="6D1CD0DC" w14:textId="77777777" w:rsidR="00744901" w:rsidRDefault="00254ED8">
            <w:pPr>
              <w:pBdr>
                <w:top w:val="nil"/>
                <w:left w:val="nil"/>
                <w:bottom w:val="nil"/>
                <w:right w:val="nil"/>
                <w:between w:val="nil"/>
              </w:pBdr>
              <w:ind w:left="360" w:hanging="283"/>
              <w:rPr>
                <w:color w:val="000000"/>
              </w:rPr>
            </w:pPr>
            <w:r>
              <w:rPr>
                <w:color w:val="000000"/>
              </w:rPr>
              <w:t>a) Dùng bộ lọc/tìm kiếm để tìm nhân viên.</w:t>
            </w:r>
          </w:p>
          <w:p w14:paraId="0585722D" w14:textId="77777777" w:rsidR="00744901" w:rsidRDefault="00254ED8">
            <w:pPr>
              <w:pBdr>
                <w:top w:val="nil"/>
                <w:left w:val="nil"/>
                <w:bottom w:val="nil"/>
                <w:right w:val="nil"/>
                <w:between w:val="nil"/>
              </w:pBdr>
              <w:ind w:left="360" w:hanging="283"/>
              <w:rPr>
                <w:color w:val="000000"/>
              </w:rPr>
            </w:pPr>
            <w:r>
              <w:rPr>
                <w:color w:val="000000"/>
              </w:rPr>
              <w:t>b) Bấm vào tên nhân viên để xem chi tiết hồ sơ/thống kê giờ làm.</w:t>
            </w:r>
          </w:p>
          <w:p w14:paraId="6B79CB56" w14:textId="77777777" w:rsidR="00744901" w:rsidRDefault="00254ED8">
            <w:pPr>
              <w:pBdr>
                <w:top w:val="nil"/>
                <w:left w:val="nil"/>
                <w:bottom w:val="nil"/>
                <w:right w:val="nil"/>
                <w:between w:val="nil"/>
              </w:pBdr>
              <w:ind w:left="360" w:hanging="283"/>
              <w:rPr>
                <w:color w:val="000000"/>
              </w:rPr>
            </w:pPr>
            <w:r>
              <w:rPr>
                <w:color w:val="000000"/>
              </w:rPr>
              <w:t>c) Chọn chức năng "Xóa" hoặc "Vô hiệu hóa" tài khoản.</w:t>
            </w:r>
          </w:p>
          <w:p w14:paraId="3A7A9BC7" w14:textId="77777777" w:rsidR="00744901" w:rsidRDefault="00254ED8">
            <w:pPr>
              <w:numPr>
                <w:ilvl w:val="0"/>
                <w:numId w:val="21"/>
              </w:numPr>
              <w:pBdr>
                <w:top w:val="nil"/>
                <w:left w:val="nil"/>
                <w:bottom w:val="nil"/>
                <w:right w:val="nil"/>
                <w:between w:val="nil"/>
              </w:pBdr>
            </w:pPr>
            <w:r>
              <w:rPr>
                <w:color w:val="000000"/>
              </w:rPr>
              <w:t>Nếu xóa, hệ thống yêu cầu xác nhận lần cuối và xóa tài khoản đó khỏi công ty.</w:t>
            </w:r>
          </w:p>
        </w:tc>
      </w:tr>
      <w:tr w:rsidR="00744901" w14:paraId="3C766990"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60A531DA" w14:textId="77777777" w:rsidR="00744901" w:rsidRDefault="00254ED8">
            <w:pPr>
              <w:rPr>
                <w:b/>
                <w:bCs/>
              </w:rPr>
            </w:pPr>
            <w:r>
              <w:rPr>
                <w:b/>
                <w:bCs/>
              </w:rPr>
              <w:t>Luồng sự kiện phát sinh/Kịch bản phát sinh</w:t>
            </w:r>
          </w:p>
        </w:tc>
      </w:tr>
      <w:tr w:rsidR="00744901" w14:paraId="4D607C9C"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25BC8C56" w14:textId="77777777" w:rsidR="00744901" w:rsidRDefault="00254ED8">
            <w:pPr>
              <w:rPr>
                <w:b/>
                <w:bCs/>
              </w:rPr>
            </w:pPr>
            <w:r>
              <w:rPr>
                <w:b/>
                <w:bCs/>
              </w:rPr>
              <w:t>Luồng A: Xác nhận xóa</w:t>
            </w:r>
          </w:p>
        </w:tc>
      </w:tr>
      <w:tr w:rsidR="00744901" w14:paraId="13B093F6"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14:paraId="09993D73" w14:textId="77777777" w:rsidR="00744901" w:rsidRDefault="00254ED8">
            <w:r>
              <w:t>Khi Quản lý chọn xóa tài khoản:</w:t>
            </w:r>
          </w:p>
          <w:p w14:paraId="56D710E9" w14:textId="77777777" w:rsidR="00744901" w:rsidRDefault="00254ED8">
            <w:pPr>
              <w:rPr>
                <w:b/>
                <w:bCs/>
              </w:rPr>
            </w:pPr>
            <w:r>
              <w:t>    – Hiển thị hộp thoại cảnh báo: "Bạn có chắc chắn muốn xóa nhân viên này? Dữ liệu chấm công vẫn được lưu."</w:t>
            </w:r>
          </w:p>
        </w:tc>
      </w:tr>
    </w:tbl>
    <w:p w14:paraId="78290B9F" w14:textId="500C6228" w:rsidR="00744901" w:rsidRDefault="00254ED8">
      <w:pPr>
        <w:pStyle w:val="Heading3"/>
      </w:pPr>
      <w:bookmarkStart w:id="93" w:name="_Toc217198660"/>
      <w:r>
        <w:t>UC20: Quản lý ca làm việc</w:t>
      </w:r>
      <w:bookmarkEnd w:id="93"/>
    </w:p>
    <w:tbl>
      <w:tblPr>
        <w:tblStyle w:val="af8"/>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0EE97B3E"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59AFC8FF" w14:textId="77777777" w:rsidR="00744901" w:rsidRDefault="00254ED8" w:rsidP="000C4E89">
            <w:pPr>
              <w:spacing w:before="0"/>
              <w:jc w:val="left"/>
              <w:rPr>
                <w:b/>
                <w:bCs/>
              </w:rPr>
            </w:pPr>
            <w:r>
              <w:rPr>
                <w:b/>
                <w:bCs/>
              </w:rPr>
              <w:t>UC20</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47BED0C1" w14:textId="77777777" w:rsidR="00744901" w:rsidRDefault="00254ED8" w:rsidP="000C4E89">
            <w:pPr>
              <w:spacing w:before="0"/>
            </w:pPr>
            <w:r>
              <w:rPr>
                <w:b/>
                <w:bCs/>
              </w:rPr>
              <w:t>Quản lý ca làm việc</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7E5B4816" w14:textId="77777777" w:rsidR="00744901" w:rsidRDefault="00254ED8" w:rsidP="000C4E89">
            <w:pPr>
              <w:spacing w:before="0"/>
              <w:rPr>
                <w:b/>
                <w:bCs/>
              </w:rPr>
            </w:pPr>
            <w:r>
              <w:rPr>
                <w:b/>
                <w:bCs/>
              </w:rPr>
              <w:t>Độ phức tạp: Trung bình</w:t>
            </w:r>
          </w:p>
        </w:tc>
      </w:tr>
      <w:tr w:rsidR="00744901" w14:paraId="45056D87"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2E29A7C1" w14:textId="77777777" w:rsidR="00744901" w:rsidRDefault="00254ED8" w:rsidP="000C4E89">
            <w:pPr>
              <w:spacing w:before="0"/>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0F1573BA" w14:textId="77777777" w:rsidR="00744901" w:rsidRDefault="00254ED8" w:rsidP="000C4E89">
            <w:pPr>
              <w:spacing w:before="0"/>
            </w:pPr>
            <w:r>
              <w:t>Quản lý thêm mới, chỉnh sửa giờ giấc hoặc xóa các ca làm việc (Shift) cho công ty.</w:t>
            </w:r>
          </w:p>
        </w:tc>
      </w:tr>
      <w:tr w:rsidR="00744901" w14:paraId="7F06D2A0"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7C47AE67" w14:textId="77777777" w:rsidR="00744901" w:rsidRDefault="00254ED8" w:rsidP="000C4E89">
            <w:pPr>
              <w:spacing w:before="0"/>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64FAA7DE" w14:textId="77777777" w:rsidR="00744901" w:rsidRDefault="00254ED8" w:rsidP="000C4E89">
            <w:pPr>
              <w:spacing w:before="0"/>
            </w:pPr>
            <w:r>
              <w:rPr>
                <w:color w:val="000000"/>
              </w:rPr>
              <w:t>Quản lý</w:t>
            </w:r>
          </w:p>
        </w:tc>
      </w:tr>
      <w:tr w:rsidR="00744901" w14:paraId="1F1E0BC8"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43CB424E" w14:textId="77777777" w:rsidR="00744901" w:rsidRDefault="00254ED8" w:rsidP="000C4E89">
            <w:pPr>
              <w:spacing w:before="0"/>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67BB7FAD" w14:textId="77777777" w:rsidR="00744901" w:rsidRDefault="00254ED8" w:rsidP="000C4E89">
            <w:pPr>
              <w:spacing w:before="0"/>
            </w:pPr>
            <w:r>
              <w:t>Quản lý đăng nhập. Chọn mục "Quản lý ca làm việc".</w:t>
            </w:r>
          </w:p>
        </w:tc>
      </w:tr>
      <w:tr w:rsidR="00744901" w14:paraId="66A4B047"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5EB6BBC4" w14:textId="77777777" w:rsidR="00744901" w:rsidRDefault="00254ED8" w:rsidP="000C4E89">
            <w:pPr>
              <w:spacing w:before="0"/>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234E2C51" w14:textId="77777777" w:rsidR="00744901" w:rsidRDefault="00254ED8" w:rsidP="000C4E89">
            <w:pPr>
              <w:spacing w:before="0"/>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0906D84D" w14:textId="77777777" w:rsidR="00744901" w:rsidRDefault="00254ED8" w:rsidP="000C4E89">
            <w:pPr>
              <w:spacing w:before="0"/>
            </w:pPr>
            <w:r>
              <w:t>Danh sách ca làm việc được cập nhật.</w:t>
            </w:r>
          </w:p>
        </w:tc>
      </w:tr>
      <w:tr w:rsidR="00744901" w14:paraId="1853AA34"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570B775F" w14:textId="77777777" w:rsidR="00744901" w:rsidRDefault="00744901" w:rsidP="000C4E89">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6DEF60B5" w14:textId="77777777" w:rsidR="00744901" w:rsidRDefault="00254ED8" w:rsidP="000C4E89">
            <w:pPr>
              <w:spacing w:before="0"/>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135E00DC" w14:textId="77777777" w:rsidR="00744901" w:rsidRDefault="00254ED8" w:rsidP="000C4E89">
            <w:pPr>
              <w:spacing w:before="0"/>
            </w:pPr>
            <w:r>
              <w:t>Lưu/Xóa ca thất bại.</w:t>
            </w:r>
          </w:p>
        </w:tc>
      </w:tr>
      <w:tr w:rsidR="00744901" w14:paraId="2FC3CFB6"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5CB53BCB" w14:textId="77777777" w:rsidR="00744901" w:rsidRDefault="00254ED8" w:rsidP="000C4E89">
            <w:pPr>
              <w:spacing w:before="0"/>
              <w:rPr>
                <w:b/>
                <w:bCs/>
              </w:rPr>
            </w:pPr>
            <w:r>
              <w:rPr>
                <w:b/>
                <w:bCs/>
              </w:rPr>
              <w:t>ĐẶC TẢ CHỨC NĂNG</w:t>
            </w:r>
          </w:p>
        </w:tc>
      </w:tr>
      <w:tr w:rsidR="00744901" w14:paraId="6C4BD111"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0604415A" w14:textId="77777777" w:rsidR="00744901" w:rsidRDefault="00254ED8" w:rsidP="000C4E89">
            <w:pPr>
              <w:spacing w:before="0"/>
            </w:pPr>
            <w:r>
              <w:rPr>
                <w:b/>
                <w:bCs/>
              </w:rPr>
              <w:t>Luồng sự kiện chính/Kịch bản chính</w:t>
            </w:r>
          </w:p>
        </w:tc>
      </w:tr>
      <w:tr w:rsidR="00744901" w14:paraId="29F3A2E3" w14:textId="77777777">
        <w:trPr>
          <w:trHeight w:val="343"/>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33A05BEF" w14:textId="77777777" w:rsidR="00744901" w:rsidRDefault="00744901" w:rsidP="000C4E89">
            <w:pPr>
              <w:pBdr>
                <w:top w:val="nil"/>
                <w:left w:val="nil"/>
                <w:bottom w:val="nil"/>
                <w:right w:val="nil"/>
                <w:between w:val="nil"/>
              </w:pBdr>
              <w:spacing w:before="0"/>
              <w:ind w:left="851" w:hanging="284"/>
              <w:rPr>
                <w:color w:val="000000"/>
              </w:rPr>
            </w:pPr>
          </w:p>
        </w:tc>
      </w:tr>
      <w:tr w:rsidR="00744901" w14:paraId="1A7C1697"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02BCA7C0" w14:textId="77777777" w:rsidR="00744901" w:rsidRDefault="00254ED8" w:rsidP="000C4E89">
            <w:pPr>
              <w:spacing w:before="0"/>
              <w:rPr>
                <w:b/>
                <w:bCs/>
              </w:rPr>
            </w:pPr>
            <w:r>
              <w:rPr>
                <w:b/>
                <w:bCs/>
              </w:rPr>
              <w:t>Luồng sự kiện phát sinh/Kịch bản phát sinh</w:t>
            </w:r>
          </w:p>
        </w:tc>
      </w:tr>
    </w:tbl>
    <w:p w14:paraId="257B6E49" w14:textId="2BD22481" w:rsidR="00744901" w:rsidRDefault="00254ED8">
      <w:pPr>
        <w:pStyle w:val="Heading3"/>
      </w:pPr>
      <w:bookmarkStart w:id="94" w:name="_Toc217198661"/>
      <w:r>
        <w:t>UC21: Quản lý hồ sơ công ty</w:t>
      </w:r>
      <w:bookmarkEnd w:id="94"/>
    </w:p>
    <w:tbl>
      <w:tblPr>
        <w:tblStyle w:val="af9"/>
        <w:tblW w:w="9498"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1907"/>
        <w:gridCol w:w="1669"/>
        <w:gridCol w:w="4200"/>
        <w:gridCol w:w="1722"/>
      </w:tblGrid>
      <w:tr w:rsidR="00744901" w14:paraId="6220B3FA" w14:textId="77777777">
        <w:trPr>
          <w:trHeight w:val="728"/>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0B429F52" w14:textId="77777777" w:rsidR="00744901" w:rsidRDefault="00254ED8" w:rsidP="000C4E89">
            <w:pPr>
              <w:spacing w:before="0"/>
              <w:jc w:val="left"/>
              <w:rPr>
                <w:b/>
                <w:bCs/>
              </w:rPr>
            </w:pPr>
            <w:r>
              <w:rPr>
                <w:b/>
                <w:bCs/>
              </w:rPr>
              <w:t>UC21</w:t>
            </w:r>
          </w:p>
        </w:tc>
        <w:tc>
          <w:tcPr>
            <w:tcW w:w="4200"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5E6B421" w14:textId="77777777" w:rsidR="00744901" w:rsidRDefault="00254ED8" w:rsidP="000C4E89">
            <w:pPr>
              <w:spacing w:before="0"/>
            </w:pPr>
            <w:r>
              <w:rPr>
                <w:b/>
                <w:bCs/>
              </w:rPr>
              <w:t>Quản lý hồ sơ công ty</w:t>
            </w:r>
          </w:p>
        </w:tc>
        <w:tc>
          <w:tcPr>
            <w:tcW w:w="1722"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4E991753" w14:textId="77777777" w:rsidR="00744901" w:rsidRDefault="00254ED8" w:rsidP="000C4E89">
            <w:pPr>
              <w:spacing w:before="0"/>
              <w:rPr>
                <w:b/>
                <w:bCs/>
              </w:rPr>
            </w:pPr>
            <w:r>
              <w:rPr>
                <w:b/>
                <w:bCs/>
              </w:rPr>
              <w:t>Độ phức tạp: Trung bình</w:t>
            </w:r>
          </w:p>
        </w:tc>
      </w:tr>
      <w:tr w:rsidR="00744901" w14:paraId="3AAF8D1D" w14:textId="77777777">
        <w:trPr>
          <w:trHeight w:val="314"/>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1BA55C15" w14:textId="77777777" w:rsidR="00744901" w:rsidRDefault="00254ED8" w:rsidP="000C4E89">
            <w:pPr>
              <w:spacing w:before="0"/>
              <w:rPr>
                <w:b/>
                <w:bCs/>
              </w:rPr>
            </w:pPr>
            <w:r>
              <w:rPr>
                <w:b/>
                <w:bCs/>
              </w:rPr>
              <w:t>Mô tả</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31CA5870" w14:textId="77777777" w:rsidR="00744901" w:rsidRDefault="00254ED8" w:rsidP="000C4E89">
            <w:pPr>
              <w:spacing w:before="0"/>
            </w:pPr>
            <w:r>
              <w:t>Quản lý xem và cập nhật thông tin chung của công ty (Tên, địa chỉ, logo, v.v.).</w:t>
            </w:r>
          </w:p>
        </w:tc>
      </w:tr>
      <w:tr w:rsidR="00744901" w14:paraId="0F3DA418" w14:textId="77777777">
        <w:trPr>
          <w:cantSplit/>
          <w:trHeight w:val="705"/>
        </w:trPr>
        <w:tc>
          <w:tcPr>
            <w:tcW w:w="3576" w:type="dxa"/>
            <w:gridSpan w:val="2"/>
            <w:tcBorders>
              <w:top w:val="single" w:sz="4" w:space="0" w:color="808080"/>
              <w:left w:val="single" w:sz="4" w:space="0" w:color="808080"/>
              <w:right w:val="single" w:sz="4" w:space="0" w:color="808080"/>
            </w:tcBorders>
            <w:shd w:val="clear" w:color="auto" w:fill="D9E2F3"/>
            <w:vAlign w:val="center"/>
          </w:tcPr>
          <w:p w14:paraId="7BC575DC" w14:textId="77777777" w:rsidR="00744901" w:rsidRDefault="00254ED8" w:rsidP="000C4E89">
            <w:pPr>
              <w:spacing w:before="0"/>
              <w:rPr>
                <w:b/>
                <w:bCs/>
              </w:rPr>
            </w:pPr>
            <w:r>
              <w:rPr>
                <w:b/>
                <w:bCs/>
              </w:rPr>
              <w:t>Tác nhân</w:t>
            </w:r>
          </w:p>
        </w:tc>
        <w:tc>
          <w:tcPr>
            <w:tcW w:w="5922" w:type="dxa"/>
            <w:gridSpan w:val="2"/>
            <w:tcBorders>
              <w:top w:val="single" w:sz="4" w:space="0" w:color="808080"/>
              <w:left w:val="single" w:sz="4" w:space="0" w:color="808080"/>
              <w:right w:val="single" w:sz="4" w:space="0" w:color="808080"/>
            </w:tcBorders>
            <w:vAlign w:val="center"/>
          </w:tcPr>
          <w:p w14:paraId="61478171" w14:textId="77777777" w:rsidR="00744901" w:rsidRDefault="00254ED8" w:rsidP="000C4E89">
            <w:pPr>
              <w:spacing w:before="0"/>
            </w:pPr>
            <w:r>
              <w:rPr>
                <w:color w:val="000000"/>
              </w:rPr>
              <w:t>Quản lý</w:t>
            </w:r>
          </w:p>
        </w:tc>
      </w:tr>
      <w:tr w:rsidR="00744901" w14:paraId="67C0142F" w14:textId="77777777">
        <w:trPr>
          <w:trHeight w:val="339"/>
        </w:trPr>
        <w:tc>
          <w:tcPr>
            <w:tcW w:w="3576" w:type="dxa"/>
            <w:gridSpan w:val="2"/>
            <w:tcBorders>
              <w:top w:val="single" w:sz="4" w:space="0" w:color="808080"/>
              <w:left w:val="single" w:sz="4" w:space="0" w:color="808080"/>
              <w:bottom w:val="single" w:sz="4" w:space="0" w:color="808080"/>
              <w:right w:val="single" w:sz="4" w:space="0" w:color="808080"/>
            </w:tcBorders>
            <w:shd w:val="clear" w:color="auto" w:fill="D9E2F3"/>
            <w:vAlign w:val="center"/>
          </w:tcPr>
          <w:p w14:paraId="4ACCF09A" w14:textId="77777777" w:rsidR="00744901" w:rsidRDefault="00254ED8" w:rsidP="000C4E89">
            <w:pPr>
              <w:spacing w:before="0"/>
              <w:rPr>
                <w:b/>
                <w:bCs/>
              </w:rPr>
            </w:pPr>
            <w:r>
              <w:rPr>
                <w:b/>
                <w:bCs/>
              </w:rPr>
              <w:t>Tiền điều kiện</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33373384" w14:textId="77777777" w:rsidR="00744901" w:rsidRDefault="00254ED8" w:rsidP="000C4E89">
            <w:pPr>
              <w:spacing w:before="0"/>
            </w:pPr>
            <w:r>
              <w:t>Quản lý đăng nhập. Chọn mục "Thông tin công ty".</w:t>
            </w:r>
          </w:p>
        </w:tc>
      </w:tr>
      <w:tr w:rsidR="00744901" w14:paraId="0CB7EEF5" w14:textId="77777777">
        <w:trPr>
          <w:cantSplit/>
          <w:trHeight w:val="321"/>
        </w:trPr>
        <w:tc>
          <w:tcPr>
            <w:tcW w:w="1907" w:type="dxa"/>
            <w:vMerge w:val="restart"/>
            <w:tcBorders>
              <w:top w:val="single" w:sz="4" w:space="0" w:color="808080"/>
              <w:left w:val="single" w:sz="4" w:space="0" w:color="808080"/>
              <w:bottom w:val="single" w:sz="4" w:space="0" w:color="808080"/>
              <w:right w:val="single" w:sz="4" w:space="0" w:color="808080"/>
            </w:tcBorders>
            <w:shd w:val="clear" w:color="auto" w:fill="D9E2F3"/>
            <w:vAlign w:val="center"/>
          </w:tcPr>
          <w:p w14:paraId="4ED348FB" w14:textId="77777777" w:rsidR="00744901" w:rsidRDefault="00254ED8" w:rsidP="000C4E89">
            <w:pPr>
              <w:spacing w:before="0"/>
              <w:rPr>
                <w:b/>
                <w:bCs/>
              </w:rPr>
            </w:pPr>
            <w:r>
              <w:rPr>
                <w:b/>
                <w:bCs/>
              </w:rPr>
              <w:t>Hậu điều kiện</w:t>
            </w: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1AA3B355" w14:textId="77777777" w:rsidR="00744901" w:rsidRDefault="00254ED8" w:rsidP="000C4E89">
            <w:pPr>
              <w:spacing w:before="0"/>
              <w:rPr>
                <w:b/>
                <w:bCs/>
              </w:rPr>
            </w:pPr>
            <w:r>
              <w:rPr>
                <w:b/>
                <w:bCs/>
              </w:rPr>
              <w:t>Thành công</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152377CF" w14:textId="77777777" w:rsidR="00744901" w:rsidRDefault="00254ED8" w:rsidP="000C4E89">
            <w:pPr>
              <w:spacing w:before="0"/>
            </w:pPr>
            <w:r>
              <w:t>Thông tin công ty được cập nhật trong CSDL.</w:t>
            </w:r>
          </w:p>
        </w:tc>
      </w:tr>
      <w:tr w:rsidR="00744901" w14:paraId="6817D9B0" w14:textId="77777777">
        <w:trPr>
          <w:cantSplit/>
          <w:trHeight w:val="290"/>
        </w:trPr>
        <w:tc>
          <w:tcPr>
            <w:tcW w:w="1907" w:type="dxa"/>
            <w:vMerge/>
            <w:tcBorders>
              <w:top w:val="single" w:sz="4" w:space="0" w:color="808080"/>
              <w:left w:val="single" w:sz="4" w:space="0" w:color="808080"/>
              <w:bottom w:val="single" w:sz="4" w:space="0" w:color="808080"/>
              <w:right w:val="single" w:sz="4" w:space="0" w:color="808080"/>
            </w:tcBorders>
            <w:shd w:val="clear" w:color="auto" w:fill="D9E2F3"/>
            <w:vAlign w:val="center"/>
          </w:tcPr>
          <w:p w14:paraId="0756EDAC" w14:textId="77777777" w:rsidR="00744901" w:rsidRDefault="00744901" w:rsidP="000C4E89">
            <w:pPr>
              <w:widowControl w:val="0"/>
              <w:pBdr>
                <w:top w:val="nil"/>
                <w:left w:val="nil"/>
                <w:bottom w:val="nil"/>
                <w:right w:val="nil"/>
                <w:between w:val="nil"/>
              </w:pBdr>
              <w:spacing w:before="0" w:after="0" w:line="276" w:lineRule="auto"/>
              <w:jc w:val="left"/>
            </w:pPr>
          </w:p>
        </w:tc>
        <w:tc>
          <w:tcPr>
            <w:tcW w:w="1669" w:type="dxa"/>
            <w:tcBorders>
              <w:top w:val="single" w:sz="4" w:space="0" w:color="808080"/>
              <w:left w:val="single" w:sz="4" w:space="0" w:color="808080"/>
              <w:bottom w:val="single" w:sz="4" w:space="0" w:color="808080"/>
              <w:right w:val="single" w:sz="4" w:space="0" w:color="808080"/>
            </w:tcBorders>
            <w:shd w:val="clear" w:color="auto" w:fill="D9E2F3"/>
            <w:vAlign w:val="center"/>
          </w:tcPr>
          <w:p w14:paraId="2CE88998" w14:textId="77777777" w:rsidR="00744901" w:rsidRDefault="00254ED8" w:rsidP="000C4E89">
            <w:pPr>
              <w:spacing w:before="0"/>
              <w:rPr>
                <w:b/>
                <w:bCs/>
              </w:rPr>
            </w:pPr>
            <w:r>
              <w:rPr>
                <w:b/>
                <w:bCs/>
              </w:rPr>
              <w:t>Lỗi</w:t>
            </w:r>
          </w:p>
        </w:tc>
        <w:tc>
          <w:tcPr>
            <w:tcW w:w="5922" w:type="dxa"/>
            <w:gridSpan w:val="2"/>
            <w:tcBorders>
              <w:top w:val="single" w:sz="4" w:space="0" w:color="808080"/>
              <w:left w:val="single" w:sz="4" w:space="0" w:color="808080"/>
              <w:bottom w:val="single" w:sz="4" w:space="0" w:color="808080"/>
              <w:right w:val="single" w:sz="4" w:space="0" w:color="808080"/>
            </w:tcBorders>
            <w:vAlign w:val="center"/>
          </w:tcPr>
          <w:p w14:paraId="6FF36934" w14:textId="77777777" w:rsidR="00744901" w:rsidRDefault="00254ED8" w:rsidP="000C4E89">
            <w:pPr>
              <w:spacing w:before="0"/>
            </w:pPr>
            <w:r>
              <w:t>Cập nhật thất bại.</w:t>
            </w:r>
          </w:p>
        </w:tc>
      </w:tr>
      <w:tr w:rsidR="00744901" w14:paraId="0A8C1A6A"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7607210E" w14:textId="77777777" w:rsidR="00744901" w:rsidRDefault="00254ED8" w:rsidP="000C4E89">
            <w:pPr>
              <w:spacing w:before="0"/>
              <w:rPr>
                <w:b/>
                <w:bCs/>
              </w:rPr>
            </w:pPr>
            <w:r>
              <w:rPr>
                <w:b/>
                <w:bCs/>
              </w:rPr>
              <w:t>ĐẶC TẢ CHỨC NĂNG</w:t>
            </w:r>
          </w:p>
        </w:tc>
      </w:tr>
      <w:tr w:rsidR="00744901" w14:paraId="4EA32EB4"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3BDDFF98" w14:textId="77777777" w:rsidR="00744901" w:rsidRDefault="00254ED8" w:rsidP="000C4E89">
            <w:pPr>
              <w:spacing w:before="0"/>
            </w:pPr>
            <w:r>
              <w:rPr>
                <w:b/>
                <w:bCs/>
              </w:rPr>
              <w:t>Luồng sự kiện chính/Kịch bản chính</w:t>
            </w:r>
          </w:p>
        </w:tc>
      </w:tr>
      <w:tr w:rsidR="00744901" w14:paraId="6B112CCF" w14:textId="77777777">
        <w:trPr>
          <w:trHeight w:val="343"/>
        </w:trPr>
        <w:tc>
          <w:tcPr>
            <w:tcW w:w="9498" w:type="dxa"/>
            <w:gridSpan w:val="4"/>
            <w:tcBorders>
              <w:top w:val="single" w:sz="4" w:space="0" w:color="808080"/>
              <w:left w:val="single" w:sz="4" w:space="0" w:color="808080"/>
              <w:bottom w:val="single" w:sz="4" w:space="0" w:color="808080"/>
              <w:right w:val="single" w:sz="4" w:space="0" w:color="808080"/>
            </w:tcBorders>
            <w:vAlign w:val="center"/>
          </w:tcPr>
          <w:p w14:paraId="654389FA" w14:textId="77777777" w:rsidR="00744901" w:rsidRDefault="00744901" w:rsidP="000C4E89">
            <w:pPr>
              <w:pBdr>
                <w:top w:val="nil"/>
                <w:left w:val="nil"/>
                <w:bottom w:val="nil"/>
                <w:right w:val="nil"/>
                <w:between w:val="nil"/>
              </w:pBdr>
              <w:spacing w:before="0"/>
              <w:ind w:left="851" w:hanging="284"/>
              <w:rPr>
                <w:color w:val="000000"/>
              </w:rPr>
            </w:pPr>
          </w:p>
        </w:tc>
      </w:tr>
      <w:tr w:rsidR="00744901" w14:paraId="145123DC" w14:textId="77777777">
        <w:trPr>
          <w:trHeight w:val="271"/>
        </w:trPr>
        <w:tc>
          <w:tcPr>
            <w:tcW w:w="9498" w:type="dxa"/>
            <w:gridSpan w:val="4"/>
            <w:tcBorders>
              <w:top w:val="single" w:sz="4" w:space="0" w:color="808080"/>
              <w:left w:val="single" w:sz="4" w:space="0" w:color="808080"/>
              <w:bottom w:val="single" w:sz="4" w:space="0" w:color="808080"/>
              <w:right w:val="single" w:sz="4" w:space="0" w:color="808080"/>
            </w:tcBorders>
            <w:shd w:val="clear" w:color="auto" w:fill="D9E2F3"/>
            <w:vAlign w:val="center"/>
          </w:tcPr>
          <w:p w14:paraId="0CF0FE1C" w14:textId="77777777" w:rsidR="00744901" w:rsidRDefault="00254ED8" w:rsidP="000C4E89">
            <w:pPr>
              <w:spacing w:before="0"/>
              <w:rPr>
                <w:b/>
                <w:bCs/>
              </w:rPr>
            </w:pPr>
            <w:r>
              <w:rPr>
                <w:b/>
                <w:bCs/>
              </w:rPr>
              <w:t>Luồng sự kiện phát sinh/Kịch bản phát sinh</w:t>
            </w:r>
          </w:p>
        </w:tc>
      </w:tr>
    </w:tbl>
    <w:p w14:paraId="07D95E6E" w14:textId="6F3E8FD5" w:rsidR="00744901" w:rsidRDefault="00254ED8" w:rsidP="00DB5917">
      <w:pPr>
        <w:pStyle w:val="Heading1"/>
      </w:pPr>
      <w:bookmarkStart w:id="95" w:name="_Toc217198662"/>
      <w:r>
        <w:t>THIẾT KẾ HỆ THỐNG</w:t>
      </w:r>
      <w:bookmarkEnd w:id="95"/>
    </w:p>
    <w:p w14:paraId="39085B95" w14:textId="7E19B8F2" w:rsidR="00744901" w:rsidRDefault="00254ED8">
      <w:pPr>
        <w:pStyle w:val="Heading2"/>
        <w:rPr>
          <w:b w:val="0"/>
          <w:bCs w:val="0"/>
        </w:rPr>
      </w:pPr>
      <w:bookmarkStart w:id="96" w:name="_Toc217198663"/>
      <w:r>
        <w:t>Thiết kế cơ sở dữ liệu</w:t>
      </w:r>
      <w:bookmarkEnd w:id="96"/>
    </w:p>
    <w:p w14:paraId="10AE30C2" w14:textId="3BD918E5" w:rsidR="00744901" w:rsidRDefault="00254ED8" w:rsidP="000C4E89">
      <w:pPr>
        <w:pStyle w:val="Heading3"/>
      </w:pPr>
      <w:bookmarkStart w:id="97" w:name="_Toc217198664"/>
      <w:r>
        <w:t>Lược đồ cơ sở dữ liệu</w:t>
      </w:r>
      <w:bookmarkEnd w:id="97"/>
    </w:p>
    <w:p w14:paraId="05913CD9" w14:textId="77777777" w:rsidR="00744901" w:rsidRDefault="00254ED8">
      <w:pPr>
        <w:tabs>
          <w:tab w:val="left" w:pos="2266"/>
        </w:tabs>
      </w:pPr>
      <w:r>
        <w:rPr>
          <w:noProof/>
        </w:rPr>
        <w:drawing>
          <wp:inline distT="0" distB="0" distL="0" distR="0" wp14:anchorId="25B20CF9" wp14:editId="3AA87D75">
            <wp:extent cx="5044440" cy="6425967"/>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044440" cy="6425967"/>
                    </a:xfrm>
                    <a:prstGeom prst="rect">
                      <a:avLst/>
                    </a:prstGeom>
                    <a:ln/>
                  </pic:spPr>
                </pic:pic>
              </a:graphicData>
            </a:graphic>
          </wp:inline>
        </w:drawing>
      </w:r>
    </w:p>
    <w:p w14:paraId="2FD8176A" w14:textId="77777777" w:rsidR="00744901" w:rsidRDefault="00744901"/>
    <w:p w14:paraId="10071B65" w14:textId="77777777" w:rsidR="00744901" w:rsidRDefault="00744901"/>
    <w:p w14:paraId="7BB2BC04" w14:textId="77777777" w:rsidR="00744901" w:rsidRDefault="00744901"/>
    <w:p w14:paraId="12E3ECDA" w14:textId="08225867" w:rsidR="00744901" w:rsidRDefault="000C4E89" w:rsidP="000C4E89">
      <w:pPr>
        <w:pStyle w:val="Caption"/>
        <w:rPr>
          <w:i w:val="0"/>
          <w:iCs w:val="0"/>
          <w:color w:val="000000"/>
        </w:rPr>
      </w:pPr>
      <w:bookmarkStart w:id="98" w:name="_1xt55spekwkg" w:colFirst="0" w:colLast="0"/>
      <w:bookmarkStart w:id="99" w:name="_Toc217198716"/>
      <w:bookmarkEnd w:id="98"/>
      <w:r>
        <w:t xml:space="preserve">Hình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w:t>
      </w:r>
      <w:r w:rsidR="00415889">
        <w:rPr>
          <w:noProof/>
        </w:rPr>
        <w:fldChar w:fldCharType="end"/>
      </w:r>
      <w:r>
        <w:t xml:space="preserve">. </w:t>
      </w:r>
      <w:r>
        <w:rPr>
          <w:i w:val="0"/>
          <w:iCs w:val="0"/>
          <w:color w:val="000000"/>
        </w:rPr>
        <w:t xml:space="preserve"> </w:t>
      </w:r>
      <w:r w:rsidR="00254ED8" w:rsidRPr="000C4E89">
        <w:rPr>
          <w:iCs w:val="0"/>
          <w:color w:val="000000"/>
        </w:rPr>
        <w:t>Lược đồ cơ sở dữ liệu</w:t>
      </w:r>
      <w:bookmarkEnd w:id="99"/>
    </w:p>
    <w:p w14:paraId="4D02235D" w14:textId="77777777" w:rsidR="00744901" w:rsidRDefault="00744901"/>
    <w:p w14:paraId="1468753E" w14:textId="1EBC6201" w:rsidR="00744901" w:rsidRDefault="00254ED8">
      <w:pPr>
        <w:pStyle w:val="Heading3"/>
        <w:jc w:val="left"/>
      </w:pPr>
      <w:bookmarkStart w:id="100" w:name="_Toc217198665"/>
      <w:r>
        <w:t>Danh sách các bảng trong cơ sở dữ liệu</w:t>
      </w:r>
      <w:bookmarkEnd w:id="100"/>
    </w:p>
    <w:tbl>
      <w:tblPr>
        <w:tblStyle w:val="afa"/>
        <w:tblW w:w="9270" w:type="dxa"/>
        <w:tblInd w:w="85" w:type="dxa"/>
        <w:tblLayout w:type="fixed"/>
        <w:tblLook w:val="0400" w:firstRow="0" w:lastRow="0" w:firstColumn="0" w:lastColumn="0" w:noHBand="0" w:noVBand="1"/>
      </w:tblPr>
      <w:tblGrid>
        <w:gridCol w:w="1425"/>
        <w:gridCol w:w="1995"/>
        <w:gridCol w:w="5850"/>
      </w:tblGrid>
      <w:tr w:rsidR="00744901" w14:paraId="177674F6" w14:textId="77777777">
        <w:trPr>
          <w:tblHeader/>
        </w:trPr>
        <w:tc>
          <w:tcPr>
            <w:tcW w:w="142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vAlign w:val="center"/>
          </w:tcPr>
          <w:p w14:paraId="0666787C" w14:textId="77777777" w:rsidR="00744901" w:rsidRDefault="00254ED8">
            <w:pPr>
              <w:jc w:val="center"/>
              <w:rPr>
                <w:b/>
                <w:bCs/>
                <w:color w:val="000000"/>
              </w:rPr>
            </w:pPr>
            <w:r>
              <w:rPr>
                <w:b/>
                <w:bCs/>
                <w:color w:val="000000"/>
              </w:rPr>
              <w:t>STT</w:t>
            </w:r>
          </w:p>
        </w:tc>
        <w:tc>
          <w:tcPr>
            <w:tcW w:w="199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vAlign w:val="center"/>
          </w:tcPr>
          <w:p w14:paraId="2428DFED" w14:textId="77777777" w:rsidR="00744901" w:rsidRDefault="00254ED8">
            <w:pPr>
              <w:jc w:val="center"/>
              <w:rPr>
                <w:b/>
                <w:bCs/>
                <w:color w:val="000000"/>
              </w:rPr>
            </w:pPr>
            <w:r>
              <w:rPr>
                <w:b/>
                <w:bCs/>
                <w:color w:val="000000"/>
              </w:rPr>
              <w:t>Tên Bảng</w:t>
            </w:r>
          </w:p>
        </w:tc>
        <w:tc>
          <w:tcPr>
            <w:tcW w:w="585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vAlign w:val="center"/>
          </w:tcPr>
          <w:p w14:paraId="4F234763" w14:textId="77777777" w:rsidR="00744901" w:rsidRDefault="00254ED8">
            <w:pPr>
              <w:jc w:val="center"/>
              <w:rPr>
                <w:b/>
                <w:bCs/>
                <w:color w:val="000000"/>
              </w:rPr>
            </w:pPr>
            <w:r>
              <w:rPr>
                <w:b/>
                <w:bCs/>
                <w:color w:val="000000"/>
              </w:rPr>
              <w:t>Ý nghĩa</w:t>
            </w:r>
          </w:p>
        </w:tc>
      </w:tr>
      <w:tr w:rsidR="00744901" w14:paraId="7F35D418" w14:textId="77777777">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1CC99" w14:textId="77777777" w:rsidR="00744901" w:rsidRDefault="00744901">
            <w:pPr>
              <w:numPr>
                <w:ilvl w:val="0"/>
                <w:numId w:val="27"/>
              </w:numPr>
              <w:pBdr>
                <w:top w:val="nil"/>
                <w:left w:val="nil"/>
                <w:bottom w:val="nil"/>
                <w:right w:val="nil"/>
                <w:between w:val="nil"/>
              </w:pBdr>
              <w:spacing w:line="288" w:lineRule="auto"/>
              <w:ind w:left="504"/>
              <w:jc w:val="center"/>
              <w:rPr>
                <w:b/>
                <w:bCs/>
                <w:color w:val="000000"/>
              </w:rPr>
            </w:pP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CB25" w14:textId="77777777" w:rsidR="00744901" w:rsidRDefault="00254ED8">
            <w:pPr>
              <w:jc w:val="left"/>
              <w:rPr>
                <w:color w:val="000000"/>
              </w:rPr>
            </w:pPr>
            <w:r>
              <w:t>users</w:t>
            </w:r>
          </w:p>
        </w:tc>
        <w:tc>
          <w:tcPr>
            <w:tcW w:w="5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821CF" w14:textId="77777777" w:rsidR="00744901" w:rsidRDefault="00254ED8">
            <w:pPr>
              <w:jc w:val="left"/>
              <w:rPr>
                <w:color w:val="000000"/>
              </w:rPr>
            </w:pPr>
            <w:r>
              <w:t>Lưu thông tin chi tiết về Người dùng/Nhân viên (ví dụ: tên, email, mật khẩu, vai trò, phòng ban, công ty).</w:t>
            </w:r>
          </w:p>
        </w:tc>
      </w:tr>
      <w:tr w:rsidR="00744901" w14:paraId="5E7BCBBF" w14:textId="77777777">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68B03" w14:textId="77777777" w:rsidR="00744901" w:rsidRDefault="00744901">
            <w:pPr>
              <w:numPr>
                <w:ilvl w:val="0"/>
                <w:numId w:val="27"/>
              </w:numPr>
              <w:pBdr>
                <w:top w:val="nil"/>
                <w:left w:val="nil"/>
                <w:bottom w:val="nil"/>
                <w:right w:val="nil"/>
                <w:between w:val="nil"/>
              </w:pBdr>
              <w:spacing w:line="288" w:lineRule="auto"/>
              <w:ind w:left="504"/>
              <w:jc w:val="center"/>
              <w:rPr>
                <w:b/>
                <w:bCs/>
                <w:color w:val="000000"/>
              </w:rPr>
            </w:pP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FDA51" w14:textId="77777777" w:rsidR="00744901" w:rsidRDefault="00254ED8">
            <w:pPr>
              <w:jc w:val="left"/>
            </w:pPr>
            <w:r>
              <w:t>companies</w:t>
            </w:r>
          </w:p>
        </w:tc>
        <w:tc>
          <w:tcPr>
            <w:tcW w:w="5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7224D" w14:textId="77777777" w:rsidR="00744901" w:rsidRDefault="00254ED8">
            <w:pPr>
              <w:jc w:val="left"/>
            </w:pPr>
            <w:r>
              <w:t>Lưu thông tin các Công ty (ví dụ: tên, địa chỉ, loại hình công việc, giới hạn vị trí).</w:t>
            </w:r>
          </w:p>
        </w:tc>
      </w:tr>
      <w:tr w:rsidR="00744901" w14:paraId="7F957024" w14:textId="77777777">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44E2E" w14:textId="77777777" w:rsidR="00744901" w:rsidRDefault="00744901">
            <w:pPr>
              <w:numPr>
                <w:ilvl w:val="0"/>
                <w:numId w:val="27"/>
              </w:numPr>
              <w:pBdr>
                <w:top w:val="nil"/>
                <w:left w:val="nil"/>
                <w:bottom w:val="nil"/>
                <w:right w:val="nil"/>
                <w:between w:val="nil"/>
              </w:pBdr>
              <w:spacing w:line="288" w:lineRule="auto"/>
              <w:ind w:left="504"/>
              <w:jc w:val="center"/>
              <w:rPr>
                <w:b/>
                <w:bCs/>
                <w:color w:val="000000"/>
              </w:rPr>
            </w:pP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814DA" w14:textId="77777777" w:rsidR="00744901" w:rsidRDefault="00254ED8">
            <w:pPr>
              <w:jc w:val="left"/>
              <w:rPr>
                <w:color w:val="000000"/>
              </w:rPr>
            </w:pPr>
            <w:r>
              <w:t>departments</w:t>
            </w:r>
          </w:p>
        </w:tc>
        <w:tc>
          <w:tcPr>
            <w:tcW w:w="5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4B660" w14:textId="77777777" w:rsidR="00744901" w:rsidRDefault="00254ED8">
            <w:pPr>
              <w:jc w:val="left"/>
            </w:pPr>
            <w:r>
              <w:t>Lưu thông tin các Phòng ban hoặc bộ phận thuộc công ty/đơn vị (ví dụ: tên phòng ban).</w:t>
            </w:r>
          </w:p>
        </w:tc>
      </w:tr>
      <w:tr w:rsidR="00744901" w14:paraId="146654BB" w14:textId="77777777">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C0B3E" w14:textId="77777777" w:rsidR="00744901" w:rsidRDefault="00744901">
            <w:pPr>
              <w:numPr>
                <w:ilvl w:val="0"/>
                <w:numId w:val="27"/>
              </w:numPr>
              <w:pBdr>
                <w:top w:val="nil"/>
                <w:left w:val="nil"/>
                <w:bottom w:val="nil"/>
                <w:right w:val="nil"/>
                <w:between w:val="nil"/>
              </w:pBdr>
              <w:spacing w:line="288" w:lineRule="auto"/>
              <w:ind w:left="504"/>
              <w:jc w:val="center"/>
              <w:rPr>
                <w:b/>
                <w:bCs/>
                <w:color w:val="000000"/>
              </w:rPr>
            </w:pP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80E3C" w14:textId="77777777" w:rsidR="00744901" w:rsidRDefault="00254ED8">
            <w:pPr>
              <w:jc w:val="left"/>
            </w:pPr>
            <w:r>
              <w:t>shifts</w:t>
            </w:r>
          </w:p>
        </w:tc>
        <w:tc>
          <w:tcPr>
            <w:tcW w:w="5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6DCEC" w14:textId="77777777" w:rsidR="00744901" w:rsidRDefault="00254ED8">
            <w:pPr>
              <w:jc w:val="left"/>
            </w:pPr>
            <w:r>
              <w:t>Lưu thông tin các Ca làm việc đã được định nghĩa (ví dụ: tên ca, giờ bắt đầu, giờ kết thúc, thời lượng).</w:t>
            </w:r>
          </w:p>
        </w:tc>
      </w:tr>
      <w:tr w:rsidR="00744901" w14:paraId="635BB0F9" w14:textId="77777777">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D3B50" w14:textId="77777777" w:rsidR="00744901" w:rsidRDefault="00744901">
            <w:pPr>
              <w:numPr>
                <w:ilvl w:val="0"/>
                <w:numId w:val="27"/>
              </w:numPr>
              <w:pBdr>
                <w:top w:val="nil"/>
                <w:left w:val="nil"/>
                <w:bottom w:val="nil"/>
                <w:right w:val="nil"/>
                <w:between w:val="nil"/>
              </w:pBdr>
              <w:spacing w:line="288" w:lineRule="auto"/>
              <w:ind w:left="504"/>
              <w:jc w:val="center"/>
              <w:rPr>
                <w:b/>
                <w:bCs/>
                <w:color w:val="000000"/>
              </w:rPr>
            </w:pP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93A70" w14:textId="77777777" w:rsidR="00744901" w:rsidRDefault="00254ED8">
            <w:pPr>
              <w:jc w:val="left"/>
              <w:rPr>
                <w:color w:val="000000"/>
              </w:rPr>
            </w:pPr>
            <w:r>
              <w:t>attendances</w:t>
            </w:r>
          </w:p>
        </w:tc>
        <w:tc>
          <w:tcPr>
            <w:tcW w:w="5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3B461" w14:textId="77777777" w:rsidR="00744901" w:rsidRDefault="00254ED8">
            <w:pPr>
              <w:jc w:val="left"/>
            </w:pPr>
            <w:r>
              <w:t>Lưu thông tin Chấm công thực tế của nhân viên (ví dụ: thời gian check-in/out, vị trí GPS, IP, ca làm việc).</w:t>
            </w:r>
          </w:p>
        </w:tc>
      </w:tr>
      <w:tr w:rsidR="00744901" w14:paraId="5482B43F" w14:textId="77777777">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12217" w14:textId="77777777" w:rsidR="00744901" w:rsidRDefault="00744901">
            <w:pPr>
              <w:numPr>
                <w:ilvl w:val="0"/>
                <w:numId w:val="27"/>
              </w:numPr>
              <w:pBdr>
                <w:top w:val="nil"/>
                <w:left w:val="nil"/>
                <w:bottom w:val="nil"/>
                <w:right w:val="nil"/>
                <w:between w:val="nil"/>
              </w:pBdr>
              <w:spacing w:line="288" w:lineRule="auto"/>
              <w:ind w:left="504"/>
              <w:jc w:val="center"/>
              <w:rPr>
                <w:b/>
                <w:bCs/>
                <w:color w:val="000000"/>
              </w:rPr>
            </w:pP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599D4" w14:textId="77777777" w:rsidR="00744901" w:rsidRDefault="00254ED8">
            <w:pPr>
              <w:jc w:val="left"/>
            </w:pPr>
            <w:r>
              <w:t>overtimes</w:t>
            </w:r>
          </w:p>
        </w:tc>
        <w:tc>
          <w:tcPr>
            <w:tcW w:w="5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532D" w14:textId="77777777" w:rsidR="00744901" w:rsidRDefault="00254ED8">
            <w:pPr>
              <w:jc w:val="left"/>
              <w:rPr>
                <w:color w:val="000000"/>
              </w:rPr>
            </w:pPr>
            <w:r>
              <w:t>Lưu thông tin Đơn làm thêm giờ của nhân viên, bao gồm thời gian đăng ký và trạng thái duyệt.</w:t>
            </w:r>
          </w:p>
        </w:tc>
      </w:tr>
      <w:tr w:rsidR="00744901" w14:paraId="7043E102" w14:textId="77777777">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9B8FE" w14:textId="77777777" w:rsidR="00744901" w:rsidRDefault="00744901">
            <w:pPr>
              <w:numPr>
                <w:ilvl w:val="0"/>
                <w:numId w:val="27"/>
              </w:numPr>
              <w:pBdr>
                <w:top w:val="nil"/>
                <w:left w:val="nil"/>
                <w:bottom w:val="nil"/>
                <w:right w:val="nil"/>
                <w:between w:val="nil"/>
              </w:pBdr>
              <w:spacing w:line="288" w:lineRule="auto"/>
              <w:ind w:left="504"/>
              <w:jc w:val="center"/>
              <w:rPr>
                <w:b/>
                <w:bCs/>
                <w:color w:val="000000"/>
              </w:rPr>
            </w:pP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AB586" w14:textId="77777777" w:rsidR="00744901" w:rsidRDefault="00254ED8">
            <w:pPr>
              <w:jc w:val="left"/>
            </w:pPr>
            <w:r>
              <w:t>leaves</w:t>
            </w:r>
          </w:p>
        </w:tc>
        <w:tc>
          <w:tcPr>
            <w:tcW w:w="5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2B9F0" w14:textId="77777777" w:rsidR="00744901" w:rsidRDefault="00254ED8">
            <w:pPr>
              <w:pBdr>
                <w:top w:val="nil"/>
                <w:left w:val="nil"/>
                <w:bottom w:val="nil"/>
                <w:right w:val="nil"/>
                <w:between w:val="nil"/>
              </w:pBdr>
              <w:spacing w:line="288" w:lineRule="auto"/>
              <w:ind w:left="922" w:hanging="360"/>
              <w:rPr>
                <w:color w:val="000000"/>
              </w:rPr>
            </w:pPr>
            <w:r>
              <w:rPr>
                <w:color w:val="000000"/>
              </w:rPr>
              <w:t>Lưu thông tin Đơn xin nghỉ phép của nhân viên, bao gồm lý do, thời gian nghỉ và trạng thái duyệt.</w:t>
            </w:r>
          </w:p>
        </w:tc>
      </w:tr>
    </w:tbl>
    <w:p w14:paraId="771C0C19" w14:textId="538857BD" w:rsidR="00744901" w:rsidRDefault="00254ED8" w:rsidP="000C4E89">
      <w:pPr>
        <w:pStyle w:val="Heading3"/>
      </w:pPr>
      <w:bookmarkStart w:id="101" w:name="_Toc217198666"/>
      <w:r>
        <w:t>Chi tiết các bảng trong cơ sở dữ liệu</w:t>
      </w:r>
      <w:bookmarkEnd w:id="101"/>
    </w:p>
    <w:p w14:paraId="0A091D63" w14:textId="23D1796E" w:rsidR="00744901" w:rsidRDefault="000C4E89">
      <w:pPr>
        <w:numPr>
          <w:ilvl w:val="0"/>
          <w:numId w:val="6"/>
        </w:numPr>
        <w:pBdr>
          <w:top w:val="nil"/>
          <w:left w:val="nil"/>
          <w:bottom w:val="nil"/>
          <w:right w:val="nil"/>
          <w:between w:val="nil"/>
        </w:pBdr>
        <w:rPr>
          <w:b/>
          <w:bCs/>
          <w:color w:val="000000"/>
        </w:rPr>
      </w:pPr>
      <w:r>
        <w:rPr>
          <w:b/>
          <w:bCs/>
          <w:color w:val="000000"/>
        </w:rPr>
        <w:t>U</w:t>
      </w:r>
      <w:r w:rsidR="00254ED8">
        <w:rPr>
          <w:b/>
          <w:bCs/>
          <w:color w:val="000000"/>
        </w:rPr>
        <w:t>ser</w:t>
      </w:r>
    </w:p>
    <w:p w14:paraId="362C37D8" w14:textId="6688C381" w:rsidR="000C4E89" w:rsidRPr="000C4E89" w:rsidRDefault="00D97A86" w:rsidP="00D97A86">
      <w:pPr>
        <w:pStyle w:val="Caption"/>
        <w:rPr>
          <w:color w:val="000000"/>
        </w:rPr>
      </w:pPr>
      <w:bookmarkStart w:id="102" w:name="_Toc217198746"/>
      <w:r>
        <w:t xml:space="preserve">Bảng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190F7A">
        <w:t>.</w:t>
      </w:r>
      <w:r w:rsidR="00415889">
        <w:fldChar w:fldCharType="begin"/>
      </w:r>
      <w:r w:rsidR="00415889">
        <w:instrText xml:space="preserve"> SEQ Bảng \* ARABIC \s 1 </w:instrText>
      </w:r>
      <w:r w:rsidR="00415889">
        <w:fldChar w:fldCharType="separate"/>
      </w:r>
      <w:r w:rsidR="00156745">
        <w:rPr>
          <w:noProof/>
        </w:rPr>
        <w:t>1</w:t>
      </w:r>
      <w:r w:rsidR="00415889">
        <w:rPr>
          <w:noProof/>
        </w:rPr>
        <w:fldChar w:fldCharType="end"/>
      </w:r>
      <w:r w:rsidR="000C4E89">
        <w:t xml:space="preserve">. </w:t>
      </w:r>
      <w:r w:rsidR="000C4E89" w:rsidRPr="000C4E89">
        <w:rPr>
          <w:color w:val="000000"/>
        </w:rPr>
        <w:t>Lưu thông tin của người dùng</w:t>
      </w:r>
      <w:bookmarkEnd w:id="102"/>
    </w:p>
    <w:tbl>
      <w:tblPr>
        <w:tblStyle w:val="afb"/>
        <w:tblW w:w="942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774"/>
        <w:gridCol w:w="1662"/>
        <w:gridCol w:w="1865"/>
        <w:gridCol w:w="5119"/>
      </w:tblGrid>
      <w:tr w:rsidR="00744901" w14:paraId="5E41FC56" w14:textId="77777777">
        <w:trPr>
          <w:tblHeader/>
        </w:trPr>
        <w:tc>
          <w:tcPr>
            <w:tcW w:w="774"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1AB90DA6" w14:textId="77777777" w:rsidR="00744901" w:rsidRDefault="00254ED8">
            <w:pPr>
              <w:spacing w:line="240" w:lineRule="auto"/>
              <w:jc w:val="center"/>
              <w:rPr>
                <w:b/>
                <w:bCs/>
                <w:color w:val="212529"/>
                <w:sz w:val="24"/>
                <w:szCs w:val="24"/>
              </w:rPr>
            </w:pPr>
            <w:r>
              <w:rPr>
                <w:b/>
                <w:bCs/>
                <w:color w:val="212529"/>
                <w:sz w:val="24"/>
                <w:szCs w:val="24"/>
              </w:rPr>
              <w:t>STT</w:t>
            </w:r>
          </w:p>
        </w:tc>
        <w:tc>
          <w:tcPr>
            <w:tcW w:w="1662"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484D5300" w14:textId="77777777" w:rsidR="00744901" w:rsidRDefault="00254ED8">
            <w:pPr>
              <w:spacing w:line="240" w:lineRule="auto"/>
              <w:jc w:val="center"/>
              <w:rPr>
                <w:b/>
                <w:bCs/>
                <w:color w:val="212529"/>
                <w:sz w:val="24"/>
                <w:szCs w:val="24"/>
              </w:rPr>
            </w:pPr>
            <w:r>
              <w:rPr>
                <w:b/>
                <w:bCs/>
                <w:color w:val="212529"/>
                <w:sz w:val="24"/>
                <w:szCs w:val="24"/>
              </w:rPr>
              <w:t>Tên Trường</w:t>
            </w:r>
          </w:p>
        </w:tc>
        <w:tc>
          <w:tcPr>
            <w:tcW w:w="1865"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5975FB98" w14:textId="77777777" w:rsidR="00744901" w:rsidRDefault="00254ED8">
            <w:pPr>
              <w:spacing w:line="240" w:lineRule="auto"/>
              <w:jc w:val="center"/>
              <w:rPr>
                <w:b/>
                <w:bCs/>
                <w:color w:val="212529"/>
                <w:sz w:val="24"/>
                <w:szCs w:val="24"/>
              </w:rPr>
            </w:pPr>
            <w:r>
              <w:rPr>
                <w:b/>
                <w:bCs/>
                <w:color w:val="212529"/>
                <w:sz w:val="24"/>
                <w:szCs w:val="24"/>
              </w:rPr>
              <w:t>Ràng buộc</w:t>
            </w:r>
          </w:p>
        </w:tc>
        <w:tc>
          <w:tcPr>
            <w:tcW w:w="5119"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1E41D2D5" w14:textId="77777777" w:rsidR="00744901" w:rsidRDefault="00254ED8">
            <w:pPr>
              <w:spacing w:line="240" w:lineRule="auto"/>
              <w:jc w:val="center"/>
              <w:rPr>
                <w:b/>
                <w:bCs/>
                <w:color w:val="212529"/>
                <w:sz w:val="24"/>
                <w:szCs w:val="24"/>
              </w:rPr>
            </w:pPr>
            <w:r>
              <w:rPr>
                <w:b/>
                <w:bCs/>
                <w:color w:val="212529"/>
                <w:sz w:val="24"/>
                <w:szCs w:val="24"/>
              </w:rPr>
              <w:t>Mô tả</w:t>
            </w:r>
          </w:p>
        </w:tc>
      </w:tr>
      <w:tr w:rsidR="00744901" w14:paraId="6F17666D" w14:textId="77777777">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247A499C" w14:textId="77777777" w:rsidR="00744901" w:rsidRDefault="00254ED8">
            <w:pPr>
              <w:spacing w:line="240" w:lineRule="auto"/>
              <w:jc w:val="center"/>
              <w:rPr>
                <w:color w:val="212529"/>
                <w:sz w:val="24"/>
                <w:szCs w:val="24"/>
              </w:rPr>
            </w:pPr>
            <w:r>
              <w:t>1</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02669B66" w14:textId="77777777" w:rsidR="00744901" w:rsidRDefault="00254ED8">
            <w:pPr>
              <w:spacing w:line="240" w:lineRule="auto"/>
              <w:jc w:val="left"/>
              <w:rPr>
                <w:color w:val="212529"/>
                <w:sz w:val="24"/>
                <w:szCs w:val="24"/>
              </w:rPr>
            </w:pPr>
            <w:r>
              <w:t>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35645499" w14:textId="77777777" w:rsidR="00744901" w:rsidRDefault="00254ED8">
            <w:pPr>
              <w:spacing w:line="240" w:lineRule="auto"/>
              <w:jc w:val="left"/>
              <w:rPr>
                <w:color w:val="212529"/>
                <w:sz w:val="24"/>
                <w:szCs w:val="24"/>
              </w:rPr>
            </w:pPr>
            <w:r>
              <w:t>Khóa chính (BIGINT)</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650E426E" w14:textId="77777777" w:rsidR="00744901" w:rsidRDefault="00254ED8">
            <w:pPr>
              <w:spacing w:line="240" w:lineRule="auto"/>
              <w:jc w:val="left"/>
              <w:rPr>
                <w:color w:val="212529"/>
                <w:sz w:val="24"/>
                <w:szCs w:val="24"/>
              </w:rPr>
            </w:pPr>
            <w:r>
              <w:t>Mã định danh duy nhất (ID) cho mỗi người dùng.</w:t>
            </w:r>
          </w:p>
        </w:tc>
      </w:tr>
      <w:tr w:rsidR="00744901" w14:paraId="75CAB993" w14:textId="77777777">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6FC15616" w14:textId="77777777" w:rsidR="00744901" w:rsidRDefault="00254ED8">
            <w:pPr>
              <w:spacing w:line="240" w:lineRule="auto"/>
              <w:jc w:val="center"/>
              <w:rPr>
                <w:color w:val="212529"/>
                <w:sz w:val="24"/>
                <w:szCs w:val="24"/>
              </w:rPr>
            </w:pPr>
            <w:r>
              <w:t>2</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671078CF" w14:textId="77777777" w:rsidR="00744901" w:rsidRDefault="00254ED8">
            <w:pPr>
              <w:spacing w:line="240" w:lineRule="auto"/>
              <w:jc w:val="left"/>
              <w:rPr>
                <w:color w:val="212529"/>
                <w:sz w:val="24"/>
                <w:szCs w:val="24"/>
              </w:rPr>
            </w:pPr>
            <w:r>
              <w:t>email</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7DF78FE9" w14:textId="77777777" w:rsidR="00744901" w:rsidRDefault="00254ED8">
            <w:pPr>
              <w:spacing w:line="240" w:lineRule="auto"/>
              <w:jc w:val="left"/>
              <w:rPr>
                <w:color w:val="212529"/>
                <w:sz w:val="24"/>
                <w:szCs w:val="24"/>
              </w:rPr>
            </w:pPr>
            <w:r>
              <w:t>VARCHAR(255)</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1D58E15F" w14:textId="77777777" w:rsidR="00744901" w:rsidRDefault="00254ED8">
            <w:pPr>
              <w:spacing w:line="240" w:lineRule="auto"/>
              <w:jc w:val="left"/>
              <w:rPr>
                <w:color w:val="212529"/>
                <w:sz w:val="24"/>
                <w:szCs w:val="24"/>
              </w:rPr>
            </w:pPr>
            <w:r>
              <w:t>Địa chỉ Email của người dùng.</w:t>
            </w:r>
          </w:p>
        </w:tc>
      </w:tr>
      <w:tr w:rsidR="00744901" w14:paraId="09F8D9CF" w14:textId="77777777">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7D3E21DA" w14:textId="77777777" w:rsidR="00744901" w:rsidRDefault="00254ED8">
            <w:pPr>
              <w:spacing w:line="240" w:lineRule="auto"/>
              <w:jc w:val="center"/>
              <w:rPr>
                <w:color w:val="212529"/>
                <w:sz w:val="24"/>
                <w:szCs w:val="24"/>
              </w:rPr>
            </w:pPr>
            <w:r>
              <w:t>3</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53A5A64C" w14:textId="77777777" w:rsidR="00744901" w:rsidRDefault="00254ED8">
            <w:pPr>
              <w:spacing w:line="240" w:lineRule="auto"/>
              <w:jc w:val="left"/>
              <w:rPr>
                <w:color w:val="212529"/>
                <w:sz w:val="24"/>
                <w:szCs w:val="24"/>
              </w:rPr>
            </w:pPr>
            <w:r>
              <w:t>company_id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4E9A66D" w14:textId="77777777" w:rsidR="00744901" w:rsidRDefault="00254ED8">
            <w:pPr>
              <w:spacing w:line="240" w:lineRule="auto"/>
              <w:jc w:val="left"/>
              <w:rPr>
                <w:color w:val="212529"/>
                <w:sz w:val="24"/>
                <w:szCs w:val="24"/>
              </w:rPr>
            </w:pPr>
            <w:r>
              <w:t>Khóa ngoại (INT)</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62A25DE4" w14:textId="77777777" w:rsidR="00744901" w:rsidRDefault="00254ED8">
            <w:pPr>
              <w:spacing w:line="240" w:lineRule="auto"/>
              <w:jc w:val="left"/>
              <w:rPr>
                <w:color w:val="212529"/>
                <w:sz w:val="24"/>
                <w:szCs w:val="24"/>
              </w:rPr>
            </w:pPr>
            <w:r>
              <w:t>ID công ty/đơn vị mà người dùng thuộc về.</w:t>
            </w:r>
          </w:p>
        </w:tc>
      </w:tr>
      <w:tr w:rsidR="00744901" w14:paraId="55B206E6" w14:textId="77777777">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2AC895D8" w14:textId="77777777" w:rsidR="00744901" w:rsidRDefault="00254ED8">
            <w:pPr>
              <w:spacing w:line="240" w:lineRule="auto"/>
              <w:jc w:val="center"/>
              <w:rPr>
                <w:color w:val="212529"/>
                <w:sz w:val="24"/>
                <w:szCs w:val="24"/>
              </w:rPr>
            </w:pPr>
            <w:r>
              <w:t>4</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6C29496C" w14:textId="77777777" w:rsidR="00744901" w:rsidRDefault="00254ED8">
            <w:pPr>
              <w:spacing w:line="240" w:lineRule="auto"/>
              <w:jc w:val="left"/>
              <w:rPr>
                <w:color w:val="212529"/>
                <w:sz w:val="24"/>
                <w:szCs w:val="24"/>
              </w:rPr>
            </w:pPr>
            <w:r>
              <w:t>employee_code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06F298CB" w14:textId="77777777" w:rsidR="00744901" w:rsidRDefault="00254ED8">
            <w:pPr>
              <w:spacing w:line="240" w:lineRule="auto"/>
              <w:jc w:val="left"/>
              <w:rPr>
                <w:color w:val="212529"/>
                <w:sz w:val="24"/>
                <w:szCs w:val="24"/>
              </w:rPr>
            </w:pPr>
            <w:r>
              <w:t>VARCHAR(255)</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23DC4E3C" w14:textId="77777777" w:rsidR="00744901" w:rsidRDefault="00254ED8">
            <w:pPr>
              <w:spacing w:line="240" w:lineRule="auto"/>
              <w:jc w:val="left"/>
            </w:pPr>
            <w:r>
              <w:t>Mã nhân viên duy nhất.</w:t>
            </w:r>
          </w:p>
        </w:tc>
      </w:tr>
      <w:tr w:rsidR="00744901" w14:paraId="3E18CA47" w14:textId="77777777">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29BF7AC0" w14:textId="77777777" w:rsidR="00744901" w:rsidRDefault="00254ED8">
            <w:pPr>
              <w:spacing w:line="240" w:lineRule="auto"/>
              <w:jc w:val="center"/>
              <w:rPr>
                <w:color w:val="212529"/>
                <w:sz w:val="24"/>
                <w:szCs w:val="24"/>
              </w:rPr>
            </w:pPr>
            <w:r>
              <w:t>5</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31D4DF62" w14:textId="77777777" w:rsidR="00744901" w:rsidRDefault="00254ED8">
            <w:pPr>
              <w:spacing w:line="240" w:lineRule="auto"/>
              <w:jc w:val="left"/>
              <w:rPr>
                <w:color w:val="212529"/>
                <w:sz w:val="24"/>
                <w:szCs w:val="24"/>
              </w:rPr>
            </w:pPr>
            <w:r>
              <w:t>first_name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4E8A7EF4" w14:textId="77777777" w:rsidR="00744901" w:rsidRDefault="00254ED8">
            <w:pPr>
              <w:spacing w:line="240" w:lineRule="auto"/>
              <w:jc w:val="left"/>
            </w:pPr>
            <w:r>
              <w:t>VARCHAR(255)</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32353401" w14:textId="77777777" w:rsidR="00744901" w:rsidRDefault="00254ED8">
            <w:pPr>
              <w:spacing w:line="240" w:lineRule="auto"/>
              <w:jc w:val="left"/>
              <w:rPr>
                <w:color w:val="212529"/>
                <w:sz w:val="24"/>
                <w:szCs w:val="24"/>
              </w:rPr>
            </w:pPr>
            <w:r>
              <w:t>Họ và tên đệm của người dùng.</w:t>
            </w:r>
          </w:p>
        </w:tc>
      </w:tr>
      <w:tr w:rsidR="00744901" w14:paraId="171EFB85" w14:textId="77777777">
        <w:trPr>
          <w:trHeight w:val="300"/>
        </w:trPr>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5814DD4F" w14:textId="77777777" w:rsidR="00744901" w:rsidRDefault="00254ED8">
            <w:pPr>
              <w:spacing w:line="240" w:lineRule="auto"/>
              <w:jc w:val="center"/>
              <w:rPr>
                <w:color w:val="212529"/>
                <w:sz w:val="24"/>
                <w:szCs w:val="24"/>
              </w:rPr>
            </w:pPr>
            <w:r>
              <w:t>6</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337AFF89" w14:textId="77777777" w:rsidR="00744901" w:rsidRDefault="00254ED8">
            <w:pPr>
              <w:spacing w:line="240" w:lineRule="auto"/>
              <w:jc w:val="left"/>
              <w:rPr>
                <w:color w:val="212529"/>
                <w:sz w:val="24"/>
                <w:szCs w:val="24"/>
              </w:rPr>
            </w:pPr>
            <w:r>
              <w:t>last_name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0A9EA76" w14:textId="77777777" w:rsidR="00744901" w:rsidRDefault="00254ED8">
            <w:pPr>
              <w:spacing w:line="240" w:lineRule="auto"/>
              <w:jc w:val="left"/>
              <w:rPr>
                <w:color w:val="212529"/>
                <w:sz w:val="24"/>
                <w:szCs w:val="24"/>
              </w:rPr>
            </w:pPr>
            <w:r>
              <w:t>VARCHAR(255)</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6194737A" w14:textId="77777777" w:rsidR="00744901" w:rsidRDefault="00254ED8">
            <w:pPr>
              <w:spacing w:line="240" w:lineRule="auto"/>
              <w:jc w:val="left"/>
              <w:rPr>
                <w:color w:val="212529"/>
                <w:sz w:val="24"/>
                <w:szCs w:val="24"/>
              </w:rPr>
            </w:pPr>
            <w:r>
              <w:t>Tên cuối cùng (tên chính) của người dùng.</w:t>
            </w:r>
          </w:p>
        </w:tc>
      </w:tr>
      <w:tr w:rsidR="00744901" w14:paraId="24EFF40B" w14:textId="77777777">
        <w:trPr>
          <w:trHeight w:val="300"/>
        </w:trPr>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1AA3DBE2" w14:textId="77777777" w:rsidR="00744901" w:rsidRDefault="00254ED8">
            <w:pPr>
              <w:spacing w:line="240" w:lineRule="auto"/>
              <w:jc w:val="center"/>
              <w:rPr>
                <w:color w:val="212529"/>
                <w:sz w:val="24"/>
                <w:szCs w:val="24"/>
              </w:rPr>
            </w:pPr>
            <w:r>
              <w:t>7</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1B373A48" w14:textId="77777777" w:rsidR="00744901" w:rsidRDefault="00254ED8">
            <w:pPr>
              <w:spacing w:line="240" w:lineRule="auto"/>
              <w:jc w:val="left"/>
              <w:rPr>
                <w:color w:val="212529"/>
                <w:sz w:val="24"/>
                <w:szCs w:val="24"/>
              </w:rPr>
            </w:pPr>
            <w:r>
              <w:t>address</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30C39314" w14:textId="77777777" w:rsidR="00744901" w:rsidRDefault="00254ED8">
            <w:pPr>
              <w:spacing w:line="240" w:lineRule="auto"/>
              <w:jc w:val="left"/>
              <w:rPr>
                <w:color w:val="212529"/>
                <w:sz w:val="24"/>
                <w:szCs w:val="24"/>
              </w:rPr>
            </w:pPr>
            <w:r>
              <w:t>VARCHAR(255)</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59EE4593" w14:textId="77777777" w:rsidR="00744901" w:rsidRDefault="00254ED8">
            <w:pPr>
              <w:spacing w:line="240" w:lineRule="auto"/>
              <w:jc w:val="left"/>
              <w:rPr>
                <w:color w:val="212529"/>
                <w:sz w:val="24"/>
                <w:szCs w:val="24"/>
              </w:rPr>
            </w:pPr>
            <w:r>
              <w:t>Địa chỉ liên lạc.</w:t>
            </w:r>
          </w:p>
        </w:tc>
      </w:tr>
      <w:tr w:rsidR="00744901" w14:paraId="731F0628" w14:textId="77777777">
        <w:trPr>
          <w:trHeight w:val="300"/>
        </w:trPr>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24720318" w14:textId="77777777" w:rsidR="00744901" w:rsidRDefault="00254ED8">
            <w:pPr>
              <w:spacing w:line="240" w:lineRule="auto"/>
              <w:jc w:val="center"/>
              <w:rPr>
                <w:color w:val="212529"/>
                <w:sz w:val="24"/>
                <w:szCs w:val="24"/>
              </w:rPr>
            </w:pPr>
            <w:r>
              <w:t>8</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44ED72EE" w14:textId="77777777" w:rsidR="00744901" w:rsidRDefault="00254ED8">
            <w:pPr>
              <w:spacing w:line="240" w:lineRule="auto"/>
              <w:jc w:val="left"/>
              <w:rPr>
                <w:color w:val="212529"/>
                <w:sz w:val="24"/>
                <w:szCs w:val="24"/>
              </w:rPr>
            </w:pPr>
            <w:r>
              <w:t>password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645EEBAD" w14:textId="77777777" w:rsidR="00744901" w:rsidRDefault="00254ED8">
            <w:pPr>
              <w:spacing w:line="240" w:lineRule="auto"/>
              <w:jc w:val="left"/>
              <w:rPr>
                <w:color w:val="212529"/>
                <w:sz w:val="24"/>
                <w:szCs w:val="24"/>
              </w:rPr>
            </w:pPr>
            <w:r>
              <w:t>VARCHAR(255)</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2884362C" w14:textId="77777777" w:rsidR="00744901" w:rsidRDefault="00254ED8">
            <w:pPr>
              <w:spacing w:line="240" w:lineRule="auto"/>
              <w:jc w:val="left"/>
              <w:rPr>
                <w:color w:val="212529"/>
                <w:sz w:val="24"/>
                <w:szCs w:val="24"/>
              </w:rPr>
            </w:pPr>
            <w:r>
              <w:t>Mật khẩu (thường được lưu dưới dạng băm/hash).</w:t>
            </w:r>
          </w:p>
        </w:tc>
      </w:tr>
      <w:tr w:rsidR="00744901" w14:paraId="1CEB289E" w14:textId="77777777">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083C1403" w14:textId="77777777" w:rsidR="00744901" w:rsidRDefault="00254ED8">
            <w:pPr>
              <w:spacing w:line="240" w:lineRule="auto"/>
              <w:jc w:val="center"/>
            </w:pPr>
            <w:r>
              <w:t>9</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03D864BA" w14:textId="77777777" w:rsidR="00744901" w:rsidRDefault="00254ED8">
            <w:pPr>
              <w:spacing w:line="240" w:lineRule="auto"/>
              <w:jc w:val="left"/>
            </w:pPr>
            <w:r>
              <w:t>phone_number</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F9CD870" w14:textId="77777777" w:rsidR="00744901" w:rsidRDefault="00254ED8">
            <w:pPr>
              <w:spacing w:line="240" w:lineRule="auto"/>
              <w:jc w:val="left"/>
            </w:pPr>
            <w:r>
              <w:t>VARCHAR(255)</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5F280240" w14:textId="77777777" w:rsidR="00744901" w:rsidRDefault="00254ED8">
            <w:pPr>
              <w:spacing w:line="240" w:lineRule="auto"/>
              <w:jc w:val="left"/>
            </w:pPr>
            <w:r>
              <w:t>Số điện thoại liên lạc.</w:t>
            </w:r>
          </w:p>
        </w:tc>
      </w:tr>
      <w:tr w:rsidR="00744901" w14:paraId="222B1D63" w14:textId="77777777">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0482074D" w14:textId="77777777" w:rsidR="00744901" w:rsidRDefault="00254ED8">
            <w:pPr>
              <w:spacing w:line="240" w:lineRule="auto"/>
              <w:jc w:val="center"/>
            </w:pPr>
            <w:r>
              <w:t>10</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0B5EB68B" w14:textId="77777777" w:rsidR="00744901" w:rsidRDefault="00254ED8">
            <w:pPr>
              <w:spacing w:line="240" w:lineRule="auto"/>
              <w:jc w:val="left"/>
            </w:pPr>
            <w:r>
              <w:t>status_code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4B8DB45C" w14:textId="77777777" w:rsidR="00744901" w:rsidRDefault="00254ED8">
            <w:pPr>
              <w:spacing w:line="240" w:lineRule="auto"/>
              <w:jc w:val="left"/>
            </w:pPr>
            <w:r>
              <w:t>INT</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164CFA4D" w14:textId="77777777" w:rsidR="00744901" w:rsidRDefault="00254ED8">
            <w:pPr>
              <w:keepNext/>
              <w:spacing w:line="240" w:lineRule="auto"/>
              <w:jc w:val="left"/>
            </w:pPr>
            <w:r>
              <w:t>Mã trạng thái của tài khoản người dùng (ví dụ: kích hoạt, bị khóa).</w:t>
            </w:r>
          </w:p>
        </w:tc>
      </w:tr>
      <w:tr w:rsidR="00744901" w14:paraId="5A4EBCF5" w14:textId="77777777">
        <w:trPr>
          <w:trHeight w:val="300"/>
        </w:trPr>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6B132864" w14:textId="77777777" w:rsidR="00744901" w:rsidRDefault="00254ED8">
            <w:pPr>
              <w:spacing w:line="240" w:lineRule="auto"/>
              <w:jc w:val="center"/>
              <w:rPr>
                <w:color w:val="212529"/>
                <w:sz w:val="24"/>
                <w:szCs w:val="24"/>
              </w:rPr>
            </w:pPr>
            <w:r>
              <w:t>11</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590184D4" w14:textId="77777777" w:rsidR="00744901" w:rsidRDefault="00254ED8">
            <w:pPr>
              <w:spacing w:line="240" w:lineRule="auto"/>
              <w:jc w:val="left"/>
              <w:rPr>
                <w:color w:val="212529"/>
                <w:sz w:val="24"/>
                <w:szCs w:val="24"/>
              </w:rPr>
            </w:pPr>
            <w:r>
              <w:t>type_login</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2A51A6A3" w14:textId="77777777" w:rsidR="00744901" w:rsidRDefault="00254ED8">
            <w:pPr>
              <w:spacing w:line="240" w:lineRule="auto"/>
              <w:jc w:val="left"/>
              <w:rPr>
                <w:color w:val="212529"/>
                <w:sz w:val="24"/>
                <w:szCs w:val="24"/>
              </w:rPr>
            </w:pPr>
            <w:r>
              <w:t>INT</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19728B17" w14:textId="77777777" w:rsidR="00744901" w:rsidRDefault="00254ED8">
            <w:pPr>
              <w:spacing w:line="240" w:lineRule="auto"/>
              <w:jc w:val="left"/>
              <w:rPr>
                <w:color w:val="212529"/>
                <w:sz w:val="24"/>
                <w:szCs w:val="24"/>
              </w:rPr>
            </w:pPr>
            <w:r>
              <w:t>Loại hình đăng nhập (ví dụ: thông thường, qua mạng xã hội).</w:t>
            </w:r>
          </w:p>
        </w:tc>
      </w:tr>
      <w:tr w:rsidR="00744901" w14:paraId="679D2211" w14:textId="77777777">
        <w:trPr>
          <w:trHeight w:val="300"/>
        </w:trPr>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19B3E769" w14:textId="77777777" w:rsidR="00744901" w:rsidRDefault="00254ED8">
            <w:pPr>
              <w:spacing w:line="240" w:lineRule="auto"/>
              <w:jc w:val="center"/>
              <w:rPr>
                <w:color w:val="212529"/>
                <w:sz w:val="24"/>
                <w:szCs w:val="24"/>
              </w:rPr>
            </w:pPr>
            <w:r>
              <w:t>12</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25C169E8" w14:textId="77777777" w:rsidR="00744901" w:rsidRDefault="00254ED8">
            <w:pPr>
              <w:spacing w:line="240" w:lineRule="auto"/>
              <w:jc w:val="left"/>
              <w:rPr>
                <w:color w:val="212529"/>
                <w:sz w:val="24"/>
                <w:szCs w:val="24"/>
              </w:rPr>
            </w:pPr>
            <w:r>
              <w:t>shift_id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0808BD0E" w14:textId="77777777" w:rsidR="00744901" w:rsidRDefault="00254ED8">
            <w:pPr>
              <w:spacing w:line="240" w:lineRule="auto"/>
              <w:jc w:val="left"/>
              <w:rPr>
                <w:color w:val="212529"/>
                <w:sz w:val="24"/>
                <w:szCs w:val="24"/>
              </w:rPr>
            </w:pPr>
            <w:r>
              <w:t>Khóa ngoại (INT)</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52497868" w14:textId="77777777" w:rsidR="00744901" w:rsidRDefault="00254ED8">
            <w:pPr>
              <w:spacing w:line="240" w:lineRule="auto"/>
              <w:jc w:val="left"/>
              <w:rPr>
                <w:color w:val="212529"/>
                <w:sz w:val="24"/>
                <w:szCs w:val="24"/>
              </w:rPr>
            </w:pPr>
            <w:r>
              <w:t>ID ca làm việc mặc định (tham chiếu đến bảng shifts).</w:t>
            </w:r>
          </w:p>
        </w:tc>
      </w:tr>
      <w:tr w:rsidR="00744901" w14:paraId="7D6BE90B" w14:textId="77777777">
        <w:trPr>
          <w:trHeight w:val="300"/>
        </w:trPr>
        <w:tc>
          <w:tcPr>
            <w:tcW w:w="774" w:type="dxa"/>
            <w:tcBorders>
              <w:top w:val="single" w:sz="6" w:space="0" w:color="000000"/>
              <w:left w:val="single" w:sz="6" w:space="0" w:color="000000"/>
              <w:bottom w:val="single" w:sz="6" w:space="0" w:color="000000"/>
              <w:right w:val="single" w:sz="6" w:space="0" w:color="000000"/>
            </w:tcBorders>
            <w:shd w:val="clear" w:color="auto" w:fill="FFFFFF"/>
          </w:tcPr>
          <w:p w14:paraId="1230E2C9" w14:textId="77777777" w:rsidR="00744901" w:rsidRDefault="00254ED8">
            <w:pPr>
              <w:spacing w:line="240" w:lineRule="auto"/>
              <w:jc w:val="center"/>
              <w:rPr>
                <w:color w:val="212529"/>
                <w:sz w:val="24"/>
                <w:szCs w:val="24"/>
              </w:rPr>
            </w:pPr>
            <w:r>
              <w:t>13</w:t>
            </w:r>
          </w:p>
        </w:tc>
        <w:tc>
          <w:tcPr>
            <w:tcW w:w="1662" w:type="dxa"/>
            <w:tcBorders>
              <w:top w:val="single" w:sz="6" w:space="0" w:color="000000"/>
              <w:left w:val="single" w:sz="6" w:space="0" w:color="000000"/>
              <w:bottom w:val="single" w:sz="6" w:space="0" w:color="000000"/>
              <w:right w:val="single" w:sz="6" w:space="0" w:color="000000"/>
            </w:tcBorders>
            <w:shd w:val="clear" w:color="auto" w:fill="FFFFFF"/>
          </w:tcPr>
          <w:p w14:paraId="7878EF1D" w14:textId="77777777" w:rsidR="00744901" w:rsidRDefault="00254ED8">
            <w:pPr>
              <w:spacing w:line="240" w:lineRule="auto"/>
              <w:jc w:val="left"/>
              <w:rPr>
                <w:color w:val="212529"/>
                <w:sz w:val="24"/>
                <w:szCs w:val="24"/>
              </w:rPr>
            </w:pPr>
            <w:r>
              <w:t>department_id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527A3148" w14:textId="77777777" w:rsidR="00744901" w:rsidRDefault="00254ED8">
            <w:pPr>
              <w:spacing w:line="240" w:lineRule="auto"/>
              <w:jc w:val="left"/>
              <w:rPr>
                <w:color w:val="212529"/>
                <w:sz w:val="24"/>
                <w:szCs w:val="24"/>
              </w:rPr>
            </w:pPr>
            <w:r>
              <w:t>Khóa ngoại (INT)</w:t>
            </w:r>
          </w:p>
        </w:tc>
        <w:tc>
          <w:tcPr>
            <w:tcW w:w="5119" w:type="dxa"/>
            <w:tcBorders>
              <w:top w:val="single" w:sz="6" w:space="0" w:color="000000"/>
              <w:left w:val="single" w:sz="6" w:space="0" w:color="000000"/>
              <w:bottom w:val="single" w:sz="6" w:space="0" w:color="000000"/>
              <w:right w:val="single" w:sz="6" w:space="0" w:color="000000"/>
            </w:tcBorders>
            <w:shd w:val="clear" w:color="auto" w:fill="FFFFFF"/>
          </w:tcPr>
          <w:p w14:paraId="34C179D6" w14:textId="77777777" w:rsidR="00744901" w:rsidRDefault="00254ED8">
            <w:pPr>
              <w:spacing w:line="240" w:lineRule="auto"/>
              <w:jc w:val="left"/>
              <w:rPr>
                <w:color w:val="212529"/>
                <w:sz w:val="24"/>
                <w:szCs w:val="24"/>
              </w:rPr>
            </w:pPr>
            <w:r>
              <w:t>ID phòng ban mà người dùng thuộc về (tham chiếu đến bảng departments).</w:t>
            </w:r>
          </w:p>
        </w:tc>
      </w:tr>
      <w:tr w:rsidR="00744901" w14:paraId="25DE2394" w14:textId="77777777">
        <w:trPr>
          <w:trHeight w:val="300"/>
        </w:trPr>
        <w:tc>
          <w:tcPr>
            <w:tcW w:w="77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FD85730" w14:textId="77777777" w:rsidR="00744901" w:rsidRDefault="00254ED8">
            <w:pPr>
              <w:spacing w:line="240" w:lineRule="auto"/>
              <w:jc w:val="center"/>
              <w:rPr>
                <w:color w:val="212529"/>
                <w:sz w:val="24"/>
                <w:szCs w:val="24"/>
              </w:rPr>
            </w:pPr>
            <w:r>
              <w:rPr>
                <w:color w:val="212529"/>
                <w:sz w:val="24"/>
                <w:szCs w:val="24"/>
              </w:rPr>
              <w:t>14</w:t>
            </w:r>
          </w:p>
        </w:tc>
        <w:tc>
          <w:tcPr>
            <w:tcW w:w="16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995A096" w14:textId="77777777" w:rsidR="00744901" w:rsidRDefault="00254ED8">
            <w:pPr>
              <w:spacing w:line="240" w:lineRule="auto"/>
              <w:jc w:val="left"/>
              <w:rPr>
                <w:color w:val="212529"/>
                <w:sz w:val="24"/>
                <w:szCs w:val="24"/>
              </w:rPr>
            </w:pPr>
            <w:r>
              <w:rPr>
                <w:color w:val="212529"/>
                <w:sz w:val="24"/>
                <w:szCs w:val="24"/>
              </w:rPr>
              <w:t>quantity_image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3E4D4C" w14:textId="77777777" w:rsidR="00744901" w:rsidRDefault="00254ED8">
            <w:pPr>
              <w:spacing w:line="240" w:lineRule="auto"/>
              <w:jc w:val="left"/>
              <w:rPr>
                <w:color w:val="212529"/>
                <w:sz w:val="24"/>
                <w:szCs w:val="24"/>
              </w:rPr>
            </w:pPr>
            <w:r>
              <w:rPr>
                <w:color w:val="212529"/>
                <w:sz w:val="24"/>
                <w:szCs w:val="24"/>
              </w:rPr>
              <w:t>int</w:t>
            </w:r>
          </w:p>
        </w:tc>
        <w:tc>
          <w:tcPr>
            <w:tcW w:w="511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2815EF" w14:textId="77777777" w:rsidR="00744901" w:rsidRDefault="00254ED8">
            <w:pPr>
              <w:spacing w:line="240" w:lineRule="auto"/>
              <w:jc w:val="left"/>
              <w:rPr>
                <w:color w:val="212529"/>
                <w:sz w:val="24"/>
                <w:szCs w:val="24"/>
              </w:rPr>
            </w:pPr>
            <w:r>
              <w:rPr>
                <w:color w:val="212529"/>
                <w:sz w:val="24"/>
                <w:szCs w:val="24"/>
              </w:rPr>
              <w:t>Số lượng ảnh người dùng đã tải lên</w:t>
            </w:r>
          </w:p>
        </w:tc>
      </w:tr>
    </w:tbl>
    <w:p w14:paraId="7FE92BD8" w14:textId="12C6F2DF" w:rsidR="00744901" w:rsidRDefault="000C4E89">
      <w:pPr>
        <w:numPr>
          <w:ilvl w:val="0"/>
          <w:numId w:val="6"/>
        </w:numPr>
        <w:pBdr>
          <w:top w:val="nil"/>
          <w:left w:val="nil"/>
          <w:bottom w:val="nil"/>
          <w:right w:val="nil"/>
          <w:between w:val="nil"/>
        </w:pBdr>
        <w:rPr>
          <w:b/>
          <w:bCs/>
          <w:color w:val="000000"/>
        </w:rPr>
      </w:pPr>
      <w:bookmarkStart w:id="103" w:name="_w4yblpla8vcc" w:colFirst="0" w:colLast="0"/>
      <w:bookmarkEnd w:id="103"/>
      <w:r>
        <w:rPr>
          <w:b/>
          <w:bCs/>
          <w:color w:val="000000"/>
        </w:rPr>
        <w:t>C</w:t>
      </w:r>
      <w:r w:rsidR="00254ED8">
        <w:rPr>
          <w:b/>
          <w:bCs/>
          <w:color w:val="000000"/>
        </w:rPr>
        <w:t>ompany</w:t>
      </w:r>
    </w:p>
    <w:p w14:paraId="755FFF7E" w14:textId="609CB8E7" w:rsidR="000C4E89" w:rsidRPr="000C4E89" w:rsidRDefault="000C4E89" w:rsidP="000C4E89">
      <w:pPr>
        <w:pStyle w:val="Caption"/>
        <w:rPr>
          <w:color w:val="000000"/>
        </w:rPr>
      </w:pPr>
      <w:bookmarkStart w:id="104" w:name="_Toc217198747"/>
      <w:r>
        <w:t xml:space="preserve">Bảng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190F7A">
        <w:t>.</w:t>
      </w:r>
      <w:r w:rsidR="00415889">
        <w:fldChar w:fldCharType="begin"/>
      </w:r>
      <w:r w:rsidR="00415889">
        <w:instrText xml:space="preserve"> SEQ Bảng \* ARABIC \s 1 </w:instrText>
      </w:r>
      <w:r w:rsidR="00415889">
        <w:fldChar w:fldCharType="separate"/>
      </w:r>
      <w:r w:rsidR="00156745">
        <w:rPr>
          <w:noProof/>
        </w:rPr>
        <w:t>2</w:t>
      </w:r>
      <w:r w:rsidR="00415889">
        <w:rPr>
          <w:noProof/>
        </w:rPr>
        <w:fldChar w:fldCharType="end"/>
      </w:r>
      <w:r>
        <w:t xml:space="preserve">. </w:t>
      </w:r>
      <w:r w:rsidRPr="000C4E89">
        <w:rPr>
          <w:color w:val="000000"/>
        </w:rPr>
        <w:t>Lưu thông tin công ty</w:t>
      </w:r>
      <w:bookmarkEnd w:id="104"/>
    </w:p>
    <w:tbl>
      <w:tblPr>
        <w:tblStyle w:val="afc"/>
        <w:tblW w:w="942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659"/>
        <w:gridCol w:w="2182"/>
        <w:gridCol w:w="1865"/>
        <w:gridCol w:w="4714"/>
      </w:tblGrid>
      <w:tr w:rsidR="00744901" w14:paraId="430FC6C5" w14:textId="77777777">
        <w:trPr>
          <w:tblHeader/>
        </w:trPr>
        <w:tc>
          <w:tcPr>
            <w:tcW w:w="659"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2F43E971" w14:textId="77777777" w:rsidR="00744901" w:rsidRDefault="00254ED8">
            <w:pPr>
              <w:spacing w:line="240" w:lineRule="auto"/>
              <w:jc w:val="center"/>
              <w:rPr>
                <w:b/>
                <w:bCs/>
                <w:color w:val="212529"/>
                <w:sz w:val="24"/>
                <w:szCs w:val="24"/>
              </w:rPr>
            </w:pPr>
            <w:r>
              <w:rPr>
                <w:b/>
                <w:bCs/>
                <w:color w:val="212529"/>
                <w:sz w:val="24"/>
                <w:szCs w:val="24"/>
              </w:rPr>
              <w:t>STT</w:t>
            </w:r>
          </w:p>
        </w:tc>
        <w:tc>
          <w:tcPr>
            <w:tcW w:w="2182"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5B5F6426" w14:textId="77777777" w:rsidR="00744901" w:rsidRDefault="00254ED8">
            <w:pPr>
              <w:spacing w:line="240" w:lineRule="auto"/>
              <w:jc w:val="center"/>
              <w:rPr>
                <w:b/>
                <w:bCs/>
                <w:color w:val="212529"/>
                <w:sz w:val="24"/>
                <w:szCs w:val="24"/>
              </w:rPr>
            </w:pPr>
            <w:r>
              <w:rPr>
                <w:b/>
                <w:bCs/>
                <w:color w:val="212529"/>
                <w:sz w:val="24"/>
                <w:szCs w:val="24"/>
              </w:rPr>
              <w:t>Tên Trường</w:t>
            </w:r>
          </w:p>
        </w:tc>
        <w:tc>
          <w:tcPr>
            <w:tcW w:w="1865"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7591E64F" w14:textId="77777777" w:rsidR="00744901" w:rsidRDefault="00254ED8">
            <w:pPr>
              <w:spacing w:line="240" w:lineRule="auto"/>
              <w:jc w:val="center"/>
              <w:rPr>
                <w:b/>
                <w:bCs/>
                <w:color w:val="212529"/>
                <w:sz w:val="24"/>
                <w:szCs w:val="24"/>
              </w:rPr>
            </w:pPr>
            <w:r>
              <w:rPr>
                <w:b/>
                <w:bCs/>
                <w:color w:val="212529"/>
                <w:sz w:val="24"/>
                <w:szCs w:val="24"/>
              </w:rPr>
              <w:t>Ràng buộc</w:t>
            </w:r>
          </w:p>
        </w:tc>
        <w:tc>
          <w:tcPr>
            <w:tcW w:w="4714"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793D631A" w14:textId="77777777" w:rsidR="00744901" w:rsidRDefault="00254ED8">
            <w:pPr>
              <w:spacing w:line="240" w:lineRule="auto"/>
              <w:jc w:val="center"/>
              <w:rPr>
                <w:b/>
                <w:bCs/>
                <w:color w:val="212529"/>
                <w:sz w:val="24"/>
                <w:szCs w:val="24"/>
              </w:rPr>
            </w:pPr>
            <w:r>
              <w:rPr>
                <w:b/>
                <w:bCs/>
                <w:color w:val="212529"/>
                <w:sz w:val="24"/>
                <w:szCs w:val="24"/>
              </w:rPr>
              <w:t>Mô tả</w:t>
            </w:r>
          </w:p>
        </w:tc>
      </w:tr>
      <w:tr w:rsidR="00744901" w14:paraId="29E5A960"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4F4943D0" w14:textId="77777777" w:rsidR="00744901" w:rsidRDefault="00254ED8">
            <w:pPr>
              <w:spacing w:line="240" w:lineRule="auto"/>
              <w:jc w:val="center"/>
              <w:rPr>
                <w:color w:val="212529"/>
                <w:sz w:val="24"/>
                <w:szCs w:val="24"/>
              </w:rPr>
            </w:pPr>
            <w:r>
              <w:t>1</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48BB7102" w14:textId="77777777" w:rsidR="00744901" w:rsidRDefault="00254ED8">
            <w:pPr>
              <w:spacing w:line="240" w:lineRule="auto"/>
              <w:jc w:val="left"/>
              <w:rPr>
                <w:color w:val="212529"/>
                <w:sz w:val="24"/>
                <w:szCs w:val="24"/>
              </w:rPr>
            </w:pPr>
            <w:r>
              <w:t>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59EB2986" w14:textId="77777777" w:rsidR="00744901" w:rsidRDefault="00254ED8">
            <w:pPr>
              <w:spacing w:line="240" w:lineRule="auto"/>
              <w:jc w:val="left"/>
            </w:pPr>
            <w:r>
              <w:t>Khóa chính (BIGINT)</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2DA4E4AE" w14:textId="77777777" w:rsidR="00744901" w:rsidRDefault="00254ED8">
            <w:pPr>
              <w:spacing w:line="240" w:lineRule="auto"/>
              <w:jc w:val="left"/>
              <w:rPr>
                <w:color w:val="212529"/>
                <w:sz w:val="24"/>
                <w:szCs w:val="24"/>
              </w:rPr>
            </w:pPr>
            <w:r>
              <w:t>Mã định danh duy nhất (ID) của công ty.</w:t>
            </w:r>
          </w:p>
        </w:tc>
      </w:tr>
      <w:tr w:rsidR="00744901" w14:paraId="0670A39C"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6A9F8A42" w14:textId="77777777" w:rsidR="00744901" w:rsidRDefault="00254ED8">
            <w:pPr>
              <w:spacing w:line="240" w:lineRule="auto"/>
              <w:jc w:val="center"/>
              <w:rPr>
                <w:color w:val="212529"/>
                <w:sz w:val="24"/>
                <w:szCs w:val="24"/>
              </w:rPr>
            </w:pPr>
            <w:r>
              <w:t>2</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058803A3" w14:textId="77777777" w:rsidR="00744901" w:rsidRDefault="00254ED8">
            <w:pPr>
              <w:spacing w:line="240" w:lineRule="auto"/>
              <w:jc w:val="left"/>
              <w:rPr>
                <w:color w:val="000000"/>
                <w:sz w:val="24"/>
                <w:szCs w:val="24"/>
              </w:rPr>
            </w:pPr>
            <w:r>
              <w:t>name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4E0028C8" w14:textId="77777777" w:rsidR="00744901" w:rsidRDefault="00254ED8">
            <w:pPr>
              <w:spacing w:line="240" w:lineRule="auto"/>
              <w:jc w:val="left"/>
            </w:pPr>
            <w:r>
              <w:t>VARCHAR(255)</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77294CB5" w14:textId="77777777" w:rsidR="00744901" w:rsidRDefault="00254ED8">
            <w:pPr>
              <w:spacing w:line="240" w:lineRule="auto"/>
              <w:jc w:val="left"/>
              <w:rPr>
                <w:color w:val="212529"/>
                <w:sz w:val="24"/>
                <w:szCs w:val="24"/>
              </w:rPr>
            </w:pPr>
            <w:r>
              <w:t>Tên chính thức của công ty/đơn vị.</w:t>
            </w:r>
          </w:p>
        </w:tc>
      </w:tr>
      <w:tr w:rsidR="00744901" w14:paraId="36B6A0F7"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2A4141DC" w14:textId="77777777" w:rsidR="00744901" w:rsidRDefault="00254ED8">
            <w:pPr>
              <w:spacing w:line="240" w:lineRule="auto"/>
              <w:jc w:val="center"/>
              <w:rPr>
                <w:color w:val="212529"/>
                <w:sz w:val="24"/>
                <w:szCs w:val="24"/>
              </w:rPr>
            </w:pPr>
            <w:r>
              <w:t>3</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24885284" w14:textId="77777777" w:rsidR="00744901" w:rsidRDefault="00254ED8">
            <w:pPr>
              <w:spacing w:line="240" w:lineRule="auto"/>
              <w:jc w:val="left"/>
              <w:rPr>
                <w:color w:val="000000"/>
                <w:sz w:val="24"/>
                <w:szCs w:val="24"/>
              </w:rPr>
            </w:pPr>
            <w:r>
              <w:t>representative_name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CD25145" w14:textId="77777777" w:rsidR="00744901" w:rsidRDefault="00254ED8">
            <w:pPr>
              <w:spacing w:line="240" w:lineRule="auto"/>
              <w:jc w:val="left"/>
            </w:pPr>
            <w:r>
              <w:t>VARCHAR(255)</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4B848A33" w14:textId="77777777" w:rsidR="00744901" w:rsidRDefault="00254ED8">
            <w:pPr>
              <w:spacing w:line="240" w:lineRule="auto"/>
              <w:jc w:val="left"/>
            </w:pPr>
            <w:r>
              <w:t>Tên người đại diện pháp luật hoặc quản lý chính thức của công ty.</w:t>
            </w:r>
          </w:p>
        </w:tc>
      </w:tr>
      <w:tr w:rsidR="00744901" w14:paraId="43498B48"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174A06CA" w14:textId="77777777" w:rsidR="00744901" w:rsidRDefault="00254ED8">
            <w:pPr>
              <w:spacing w:line="240" w:lineRule="auto"/>
              <w:jc w:val="center"/>
              <w:rPr>
                <w:color w:val="212529"/>
                <w:sz w:val="24"/>
                <w:szCs w:val="24"/>
              </w:rPr>
            </w:pPr>
            <w:r>
              <w:t>4</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0DF32BCF" w14:textId="77777777" w:rsidR="00744901" w:rsidRDefault="00254ED8">
            <w:pPr>
              <w:spacing w:line="240" w:lineRule="auto"/>
              <w:jc w:val="left"/>
              <w:rPr>
                <w:color w:val="000000"/>
                <w:sz w:val="24"/>
                <w:szCs w:val="24"/>
              </w:rPr>
            </w:pPr>
            <w:r>
              <w:t>company_code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44E44F0F" w14:textId="77777777" w:rsidR="00744901" w:rsidRDefault="00254ED8">
            <w:pPr>
              <w:spacing w:line="240" w:lineRule="auto"/>
              <w:jc w:val="left"/>
            </w:pPr>
            <w:r>
              <w:t>VARCHAR(255)</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05B9C865" w14:textId="77777777" w:rsidR="00744901" w:rsidRDefault="00254ED8">
            <w:pPr>
              <w:spacing w:line="240" w:lineRule="auto"/>
              <w:jc w:val="left"/>
            </w:pPr>
            <w:r>
              <w:t>Mã công ty (có thể là mã số thuế hoặc mã nội bộ).</w:t>
            </w:r>
          </w:p>
        </w:tc>
      </w:tr>
      <w:tr w:rsidR="00744901" w14:paraId="4B2F1371"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777112A8" w14:textId="77777777" w:rsidR="00744901" w:rsidRDefault="00254ED8">
            <w:pPr>
              <w:spacing w:line="240" w:lineRule="auto"/>
              <w:jc w:val="center"/>
              <w:rPr>
                <w:color w:val="212529"/>
                <w:sz w:val="24"/>
                <w:szCs w:val="24"/>
              </w:rPr>
            </w:pPr>
            <w:r>
              <w:t>5</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47E5BE80" w14:textId="77777777" w:rsidR="00744901" w:rsidRDefault="00254ED8">
            <w:pPr>
              <w:spacing w:line="240" w:lineRule="auto"/>
              <w:jc w:val="left"/>
            </w:pPr>
            <w:r>
              <w:t>address</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53CA1DEC" w14:textId="77777777" w:rsidR="00744901" w:rsidRDefault="00254ED8">
            <w:pPr>
              <w:spacing w:line="240" w:lineRule="auto"/>
              <w:jc w:val="left"/>
            </w:pPr>
            <w:r>
              <w:t>VARCHAR(255)</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0BEAD662" w14:textId="77777777" w:rsidR="00744901" w:rsidRDefault="00254ED8">
            <w:pPr>
              <w:spacing w:line="240" w:lineRule="auto"/>
              <w:jc w:val="left"/>
            </w:pPr>
            <w:r>
              <w:t>Địa chỉ trụ sở chính của công ty.</w:t>
            </w:r>
          </w:p>
        </w:tc>
      </w:tr>
      <w:tr w:rsidR="00744901" w14:paraId="2B2CB3A0"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6809A579" w14:textId="77777777" w:rsidR="00744901" w:rsidRDefault="00254ED8">
            <w:pPr>
              <w:spacing w:line="240" w:lineRule="auto"/>
              <w:jc w:val="center"/>
              <w:rPr>
                <w:color w:val="212529"/>
                <w:sz w:val="24"/>
                <w:szCs w:val="24"/>
              </w:rPr>
            </w:pPr>
            <w:r>
              <w:t>6</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551E017A" w14:textId="77777777" w:rsidR="00744901" w:rsidRDefault="00254ED8">
            <w:pPr>
              <w:spacing w:line="240" w:lineRule="auto"/>
              <w:jc w:val="left"/>
            </w:pPr>
            <w:r>
              <w:t>admin_id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7B2B7C16" w14:textId="77777777" w:rsidR="00744901" w:rsidRDefault="00254ED8">
            <w:pPr>
              <w:spacing w:line="240" w:lineRule="auto"/>
              <w:jc w:val="left"/>
            </w:pPr>
            <w:r>
              <w:t>Khóa ngoại (BIGINT)</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4E443EDE" w14:textId="77777777" w:rsidR="00744901" w:rsidRDefault="00254ED8">
            <w:pPr>
              <w:spacing w:line="240" w:lineRule="auto"/>
              <w:jc w:val="left"/>
              <w:rPr>
                <w:color w:val="212529"/>
                <w:sz w:val="24"/>
                <w:szCs w:val="24"/>
              </w:rPr>
            </w:pPr>
            <w:r>
              <w:t>Mã người dùng được chỉ định là quản trị viên cao nhất của công ty trong hệ thống (tham chiếu đến bảng users).</w:t>
            </w:r>
          </w:p>
        </w:tc>
      </w:tr>
      <w:tr w:rsidR="00744901" w14:paraId="37693DB8"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6CF3C6F5" w14:textId="77777777" w:rsidR="00744901" w:rsidRDefault="00254ED8">
            <w:pPr>
              <w:spacing w:line="240" w:lineRule="auto"/>
              <w:jc w:val="center"/>
              <w:rPr>
                <w:color w:val="212529"/>
                <w:sz w:val="24"/>
                <w:szCs w:val="24"/>
              </w:rPr>
            </w:pPr>
            <w:r>
              <w:t>7</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5F2489EE" w14:textId="77777777" w:rsidR="00744901" w:rsidRDefault="00254ED8">
            <w:pPr>
              <w:spacing w:line="240" w:lineRule="auto"/>
              <w:jc w:val="left"/>
              <w:rPr>
                <w:color w:val="212529"/>
                <w:sz w:val="24"/>
                <w:szCs w:val="24"/>
              </w:rPr>
            </w:pPr>
            <w:r>
              <w:t>status_code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7CC6314" w14:textId="77777777" w:rsidR="00744901" w:rsidRDefault="00254ED8">
            <w:pPr>
              <w:spacing w:line="240" w:lineRule="auto"/>
              <w:jc w:val="left"/>
            </w:pPr>
            <w:r>
              <w:t>TINYINT</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1701B429" w14:textId="77777777" w:rsidR="00744901" w:rsidRDefault="00254ED8">
            <w:pPr>
              <w:spacing w:line="240" w:lineRule="auto"/>
              <w:jc w:val="left"/>
            </w:pPr>
            <w:r>
              <w:t>Trạng thái hoạt động của công ty trong hệ thống (ví dụ: 1-Đang hoạt động, 0-Ngừng hoạt động).</w:t>
            </w:r>
          </w:p>
        </w:tc>
      </w:tr>
      <w:tr w:rsidR="00744901" w14:paraId="30E15145"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5B7197DB" w14:textId="77777777" w:rsidR="00744901" w:rsidRDefault="00254ED8">
            <w:pPr>
              <w:spacing w:line="240" w:lineRule="auto"/>
              <w:jc w:val="center"/>
              <w:rPr>
                <w:color w:val="212529"/>
                <w:sz w:val="24"/>
                <w:szCs w:val="24"/>
              </w:rPr>
            </w:pPr>
            <w:r>
              <w:t>8</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2FDB887F" w14:textId="77777777" w:rsidR="00744901" w:rsidRDefault="00254ED8">
            <w:pPr>
              <w:spacing w:line="240" w:lineRule="auto"/>
              <w:jc w:val="left"/>
              <w:rPr>
                <w:color w:val="212529"/>
                <w:sz w:val="24"/>
                <w:szCs w:val="24"/>
              </w:rPr>
            </w:pPr>
            <w:r>
              <w:t>type_check_login</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410451C" w14:textId="77777777" w:rsidR="00744901" w:rsidRDefault="00254ED8">
            <w:pPr>
              <w:spacing w:line="240" w:lineRule="auto"/>
              <w:jc w:val="left"/>
            </w:pPr>
            <w:r>
              <w:t>TINYINT</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4F37F5E6" w14:textId="77777777" w:rsidR="00744901" w:rsidRDefault="00254ED8">
            <w:pPr>
              <w:spacing w:line="240" w:lineRule="auto"/>
              <w:jc w:val="left"/>
              <w:rPr>
                <w:color w:val="212529"/>
                <w:sz w:val="24"/>
                <w:szCs w:val="24"/>
              </w:rPr>
            </w:pPr>
            <w:r>
              <w:t>Loại kiểm tra đăng nhập được áp dụng (ví dụ: yêu cầu GPS, chỉ IP, v.v.).</w:t>
            </w:r>
          </w:p>
        </w:tc>
      </w:tr>
      <w:tr w:rsidR="00744901" w14:paraId="7E1F7CE9"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4EF7A04D" w14:textId="77777777" w:rsidR="00744901" w:rsidRDefault="00254ED8">
            <w:pPr>
              <w:spacing w:line="240" w:lineRule="auto"/>
              <w:jc w:val="center"/>
              <w:rPr>
                <w:color w:val="212529"/>
                <w:sz w:val="24"/>
                <w:szCs w:val="24"/>
              </w:rPr>
            </w:pPr>
            <w:r>
              <w:t>9</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0CCD9AD1" w14:textId="77777777" w:rsidR="00744901" w:rsidRDefault="00254ED8">
            <w:pPr>
              <w:spacing w:line="240" w:lineRule="auto"/>
              <w:jc w:val="left"/>
            </w:pPr>
            <w:r>
              <w:t>type_work</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46B90C88" w14:textId="77777777" w:rsidR="00744901" w:rsidRDefault="00254ED8">
            <w:pPr>
              <w:spacing w:line="240" w:lineRule="auto"/>
              <w:jc w:val="left"/>
            </w:pPr>
            <w:r>
              <w:t>TINYINT</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4422979F" w14:textId="77777777" w:rsidR="00744901" w:rsidRDefault="00254ED8">
            <w:pPr>
              <w:spacing w:line="240" w:lineRule="auto"/>
              <w:jc w:val="left"/>
            </w:pPr>
            <w:r>
              <w:t>Loại hình công việc hoặc ngành nghề (dùng để phân loại).</w:t>
            </w:r>
          </w:p>
        </w:tc>
      </w:tr>
      <w:tr w:rsidR="00744901" w14:paraId="23D25E94"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1907E1CB" w14:textId="77777777" w:rsidR="00744901" w:rsidRDefault="00254ED8">
            <w:pPr>
              <w:spacing w:line="240" w:lineRule="auto"/>
              <w:jc w:val="center"/>
              <w:rPr>
                <w:color w:val="212529"/>
                <w:sz w:val="24"/>
                <w:szCs w:val="24"/>
              </w:rPr>
            </w:pPr>
            <w:r>
              <w:t>10</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5E6DF8FE" w14:textId="77777777" w:rsidR="00744901" w:rsidRDefault="00254ED8">
            <w:pPr>
              <w:spacing w:line="240" w:lineRule="auto"/>
              <w:jc w:val="left"/>
              <w:rPr>
                <w:color w:val="212529"/>
                <w:sz w:val="24"/>
                <w:szCs w:val="24"/>
              </w:rPr>
            </w:pPr>
            <w:r>
              <w:t>longitude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3BF616B8" w14:textId="77777777" w:rsidR="00744901" w:rsidRDefault="00254ED8">
            <w:pPr>
              <w:spacing w:line="240" w:lineRule="auto"/>
              <w:jc w:val="left"/>
            </w:pPr>
            <w:r>
              <w:t>DOUBLE</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6AD260A4" w14:textId="77777777" w:rsidR="00744901" w:rsidRDefault="00254ED8">
            <w:pPr>
              <w:spacing w:line="240" w:lineRule="auto"/>
              <w:jc w:val="left"/>
            </w:pPr>
            <w:r>
              <w:t>Kinh độ (Longitude) của địa chỉ công ty, dùng cho chức năng chấm công dựa trên vị trí.</w:t>
            </w:r>
          </w:p>
        </w:tc>
      </w:tr>
      <w:tr w:rsidR="00744901" w14:paraId="051C0EA4"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588315ED" w14:textId="77777777" w:rsidR="00744901" w:rsidRDefault="00254ED8">
            <w:pPr>
              <w:spacing w:line="240" w:lineRule="auto"/>
              <w:jc w:val="center"/>
              <w:rPr>
                <w:color w:val="212529"/>
                <w:sz w:val="24"/>
                <w:szCs w:val="24"/>
              </w:rPr>
            </w:pPr>
            <w:r>
              <w:t>11</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37ED0DD9" w14:textId="77777777" w:rsidR="00744901" w:rsidRDefault="00254ED8">
            <w:pPr>
              <w:spacing w:line="240" w:lineRule="auto"/>
              <w:jc w:val="left"/>
              <w:rPr>
                <w:color w:val="212529"/>
                <w:sz w:val="24"/>
                <w:szCs w:val="24"/>
              </w:rPr>
            </w:pPr>
            <w:r>
              <w:t>latitude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C391520" w14:textId="77777777" w:rsidR="00744901" w:rsidRDefault="00254ED8">
            <w:pPr>
              <w:spacing w:line="240" w:lineRule="auto"/>
              <w:jc w:val="left"/>
              <w:rPr>
                <w:color w:val="212529"/>
                <w:sz w:val="24"/>
                <w:szCs w:val="24"/>
              </w:rPr>
            </w:pPr>
            <w:r>
              <w:t>DOUBLE</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54EC378D" w14:textId="77777777" w:rsidR="00744901" w:rsidRDefault="00254ED8">
            <w:pPr>
              <w:spacing w:line="240" w:lineRule="auto"/>
              <w:jc w:val="left"/>
            </w:pPr>
            <w:r>
              <w:t>Vĩ độ (Latitude) của địa chỉ công ty, dùng cho chức năng chấm công dựa trên vị trí.</w:t>
            </w:r>
          </w:p>
        </w:tc>
      </w:tr>
      <w:tr w:rsidR="00744901" w14:paraId="32D83B21" w14:textId="77777777">
        <w:trPr>
          <w:trHeight w:val="300"/>
        </w:trPr>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206A6B11" w14:textId="77777777" w:rsidR="00744901" w:rsidRDefault="00254ED8">
            <w:pPr>
              <w:spacing w:line="240" w:lineRule="auto"/>
              <w:jc w:val="center"/>
              <w:rPr>
                <w:color w:val="212529"/>
                <w:sz w:val="24"/>
                <w:szCs w:val="24"/>
              </w:rPr>
            </w:pPr>
            <w:r>
              <w:t>12</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2D9A3B93" w14:textId="77777777" w:rsidR="00744901" w:rsidRDefault="00254ED8">
            <w:pPr>
              <w:spacing w:line="240" w:lineRule="auto"/>
              <w:jc w:val="left"/>
              <w:rPr>
                <w:color w:val="212529"/>
                <w:sz w:val="24"/>
                <w:szCs w:val="24"/>
              </w:rPr>
            </w:pPr>
            <w:r>
              <w:t>max_distance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0EC4C6C" w14:textId="77777777" w:rsidR="00744901" w:rsidRDefault="00254ED8">
            <w:pPr>
              <w:spacing w:line="240" w:lineRule="auto"/>
              <w:jc w:val="left"/>
              <w:rPr>
                <w:color w:val="212529"/>
                <w:sz w:val="24"/>
                <w:szCs w:val="24"/>
              </w:rPr>
            </w:pPr>
            <w:r>
              <w:t>DOUBLE</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543C92CA" w14:textId="77777777" w:rsidR="00744901" w:rsidRDefault="00254ED8">
            <w:pPr>
              <w:spacing w:line="240" w:lineRule="auto"/>
              <w:jc w:val="left"/>
              <w:rPr>
                <w:color w:val="212529"/>
                <w:sz w:val="24"/>
                <w:szCs w:val="24"/>
              </w:rPr>
            </w:pPr>
            <w:r>
              <w:t>Khoảng cách tối đa (tính bằng mét hoặc km) cho phép nhân viên chấm công hợp lệ so với vị trí công ty.</w:t>
            </w:r>
          </w:p>
        </w:tc>
      </w:tr>
      <w:tr w:rsidR="00744901" w14:paraId="42F67190"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2C614279" w14:textId="77777777" w:rsidR="00744901" w:rsidRDefault="00254ED8">
            <w:pPr>
              <w:spacing w:line="240" w:lineRule="auto"/>
              <w:jc w:val="center"/>
              <w:rPr>
                <w:color w:val="212529"/>
                <w:sz w:val="24"/>
                <w:szCs w:val="24"/>
              </w:rPr>
            </w:pPr>
            <w:r>
              <w:t>13</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2A3FDB7F" w14:textId="77777777" w:rsidR="00744901" w:rsidRDefault="00254ED8">
            <w:pPr>
              <w:spacing w:line="240" w:lineRule="auto"/>
              <w:jc w:val="left"/>
              <w:rPr>
                <w:color w:val="212529"/>
                <w:sz w:val="24"/>
                <w:szCs w:val="24"/>
              </w:rPr>
            </w:pPr>
            <w:r>
              <w:t>createdAt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6ED4722C" w14:textId="77777777" w:rsidR="00744901" w:rsidRDefault="00254ED8">
            <w:pPr>
              <w:spacing w:line="240" w:lineRule="auto"/>
              <w:jc w:val="left"/>
              <w:rPr>
                <w:color w:val="212529"/>
                <w:sz w:val="24"/>
                <w:szCs w:val="24"/>
              </w:rPr>
            </w:pPr>
            <w:r>
              <w:t>TIMESTAMP</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672CF66C" w14:textId="77777777" w:rsidR="00744901" w:rsidRDefault="00254ED8">
            <w:pPr>
              <w:spacing w:line="240" w:lineRule="auto"/>
              <w:jc w:val="left"/>
              <w:rPr>
                <w:color w:val="212529"/>
                <w:sz w:val="24"/>
                <w:szCs w:val="24"/>
              </w:rPr>
            </w:pPr>
            <w:r>
              <w:t>Ngày tạo bản ghi công ty.</w:t>
            </w:r>
          </w:p>
        </w:tc>
      </w:tr>
      <w:tr w:rsidR="00744901" w14:paraId="4901EC7F" w14:textId="77777777">
        <w:tc>
          <w:tcPr>
            <w:tcW w:w="659" w:type="dxa"/>
            <w:tcBorders>
              <w:top w:val="single" w:sz="6" w:space="0" w:color="000000"/>
              <w:left w:val="single" w:sz="6" w:space="0" w:color="000000"/>
              <w:bottom w:val="single" w:sz="6" w:space="0" w:color="000000"/>
              <w:right w:val="single" w:sz="6" w:space="0" w:color="000000"/>
            </w:tcBorders>
            <w:shd w:val="clear" w:color="auto" w:fill="FFFFFF"/>
          </w:tcPr>
          <w:p w14:paraId="036F8379" w14:textId="77777777" w:rsidR="00744901" w:rsidRDefault="00254ED8">
            <w:pPr>
              <w:spacing w:line="240" w:lineRule="auto"/>
              <w:jc w:val="center"/>
              <w:rPr>
                <w:color w:val="212529"/>
                <w:sz w:val="24"/>
                <w:szCs w:val="24"/>
              </w:rPr>
            </w:pPr>
            <w:r>
              <w:t>14</w:t>
            </w:r>
          </w:p>
        </w:tc>
        <w:tc>
          <w:tcPr>
            <w:tcW w:w="2182" w:type="dxa"/>
            <w:tcBorders>
              <w:top w:val="single" w:sz="6" w:space="0" w:color="000000"/>
              <w:left w:val="single" w:sz="6" w:space="0" w:color="000000"/>
              <w:bottom w:val="single" w:sz="6" w:space="0" w:color="000000"/>
              <w:right w:val="single" w:sz="6" w:space="0" w:color="000000"/>
            </w:tcBorders>
            <w:shd w:val="clear" w:color="auto" w:fill="FFFFFF"/>
          </w:tcPr>
          <w:p w14:paraId="68136A7C" w14:textId="77777777" w:rsidR="00744901" w:rsidRDefault="00254ED8">
            <w:pPr>
              <w:spacing w:line="240" w:lineRule="auto"/>
              <w:jc w:val="left"/>
              <w:rPr>
                <w:color w:val="212529"/>
                <w:sz w:val="24"/>
                <w:szCs w:val="24"/>
              </w:rPr>
            </w:pPr>
            <w:r>
              <w:t>updatedAt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4BE8F35C" w14:textId="77777777" w:rsidR="00744901" w:rsidRDefault="00254ED8">
            <w:pPr>
              <w:spacing w:line="240" w:lineRule="auto"/>
              <w:jc w:val="left"/>
            </w:pPr>
            <w:r>
              <w:t>TIMESTAMP</w:t>
            </w:r>
          </w:p>
        </w:tc>
        <w:tc>
          <w:tcPr>
            <w:tcW w:w="4714" w:type="dxa"/>
            <w:tcBorders>
              <w:top w:val="single" w:sz="6" w:space="0" w:color="000000"/>
              <w:left w:val="single" w:sz="6" w:space="0" w:color="000000"/>
              <w:bottom w:val="single" w:sz="6" w:space="0" w:color="000000"/>
              <w:right w:val="single" w:sz="6" w:space="0" w:color="000000"/>
            </w:tcBorders>
            <w:shd w:val="clear" w:color="auto" w:fill="FFFFFF"/>
          </w:tcPr>
          <w:p w14:paraId="42CCE1DE" w14:textId="77777777" w:rsidR="00744901" w:rsidRDefault="00254ED8">
            <w:pPr>
              <w:spacing w:line="240" w:lineRule="auto"/>
              <w:jc w:val="left"/>
              <w:rPr>
                <w:color w:val="212529"/>
                <w:sz w:val="24"/>
                <w:szCs w:val="24"/>
              </w:rPr>
            </w:pPr>
            <w:r>
              <w:t>Ngày cập nhật bản ghi công ty lần cuối.</w:t>
            </w:r>
          </w:p>
        </w:tc>
      </w:tr>
    </w:tbl>
    <w:p w14:paraId="5BE360AA" w14:textId="77777777" w:rsidR="00D97A86" w:rsidRDefault="00D97A86" w:rsidP="00D97A86">
      <w:pPr>
        <w:pStyle w:val="NoSpacing"/>
      </w:pPr>
      <w:bookmarkStart w:id="105" w:name="_ks25n9hj38b" w:colFirst="0" w:colLast="0"/>
      <w:bookmarkEnd w:id="105"/>
    </w:p>
    <w:p w14:paraId="03081034" w14:textId="19C5FF64" w:rsidR="00744901" w:rsidRDefault="00254ED8">
      <w:pPr>
        <w:numPr>
          <w:ilvl w:val="0"/>
          <w:numId w:val="6"/>
        </w:numPr>
        <w:pBdr>
          <w:top w:val="nil"/>
          <w:left w:val="nil"/>
          <w:bottom w:val="nil"/>
          <w:right w:val="nil"/>
          <w:between w:val="nil"/>
        </w:pBdr>
        <w:rPr>
          <w:b/>
          <w:bCs/>
          <w:color w:val="000000"/>
        </w:rPr>
      </w:pPr>
      <w:r>
        <w:rPr>
          <w:b/>
          <w:bCs/>
          <w:color w:val="000000"/>
        </w:rPr>
        <w:t>Bảng attendences</w:t>
      </w:r>
    </w:p>
    <w:p w14:paraId="7D3186FD" w14:textId="55F6368E" w:rsidR="00D97A86" w:rsidRPr="00D97A86" w:rsidRDefault="00D97A86" w:rsidP="00D97A86">
      <w:pPr>
        <w:pStyle w:val="Caption"/>
        <w:rPr>
          <w:color w:val="000000"/>
        </w:rPr>
      </w:pPr>
      <w:bookmarkStart w:id="106" w:name="_Toc217198748"/>
      <w:r>
        <w:t xml:space="preserve">Bảng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190F7A">
        <w:t>.</w:t>
      </w:r>
      <w:r w:rsidR="00415889">
        <w:fldChar w:fldCharType="begin"/>
      </w:r>
      <w:r w:rsidR="00415889">
        <w:instrText xml:space="preserve"> SEQ Bảng \* ARABIC \s 1 </w:instrText>
      </w:r>
      <w:r w:rsidR="00415889">
        <w:fldChar w:fldCharType="separate"/>
      </w:r>
      <w:r w:rsidR="00156745">
        <w:rPr>
          <w:noProof/>
        </w:rPr>
        <w:t>3</w:t>
      </w:r>
      <w:r w:rsidR="00415889">
        <w:rPr>
          <w:noProof/>
        </w:rPr>
        <w:fldChar w:fldCharType="end"/>
      </w:r>
      <w:r>
        <w:t xml:space="preserve">. </w:t>
      </w:r>
      <w:r>
        <w:rPr>
          <w:color w:val="000000"/>
        </w:rPr>
        <w:t>L</w:t>
      </w:r>
      <w:r w:rsidRPr="00D97A86">
        <w:rPr>
          <w:color w:val="000000"/>
        </w:rPr>
        <w:t>ưu trữ mọi bản ghi chấm công</w:t>
      </w:r>
      <w:bookmarkEnd w:id="106"/>
    </w:p>
    <w:tbl>
      <w:tblPr>
        <w:tblStyle w:val="afd"/>
        <w:tblW w:w="9477"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668"/>
        <w:gridCol w:w="2081"/>
        <w:gridCol w:w="1865"/>
        <w:gridCol w:w="4863"/>
      </w:tblGrid>
      <w:tr w:rsidR="00744901" w14:paraId="7AAA13B6" w14:textId="77777777">
        <w:trPr>
          <w:trHeight w:val="521"/>
          <w:tblHeader/>
        </w:trPr>
        <w:tc>
          <w:tcPr>
            <w:tcW w:w="668"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67624B11" w14:textId="77777777" w:rsidR="00744901" w:rsidRDefault="00254ED8">
            <w:pPr>
              <w:spacing w:line="240" w:lineRule="auto"/>
              <w:jc w:val="center"/>
              <w:rPr>
                <w:b/>
                <w:bCs/>
                <w:color w:val="212529"/>
                <w:sz w:val="24"/>
                <w:szCs w:val="24"/>
              </w:rPr>
            </w:pPr>
            <w:r>
              <w:rPr>
                <w:b/>
                <w:bCs/>
                <w:color w:val="212529"/>
                <w:sz w:val="24"/>
                <w:szCs w:val="24"/>
              </w:rPr>
              <w:t>STT</w:t>
            </w:r>
          </w:p>
        </w:tc>
        <w:tc>
          <w:tcPr>
            <w:tcW w:w="2081"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40E6C383" w14:textId="77777777" w:rsidR="00744901" w:rsidRDefault="00254ED8">
            <w:pPr>
              <w:spacing w:line="240" w:lineRule="auto"/>
              <w:jc w:val="center"/>
              <w:rPr>
                <w:b/>
                <w:bCs/>
                <w:color w:val="212529"/>
                <w:sz w:val="24"/>
                <w:szCs w:val="24"/>
              </w:rPr>
            </w:pPr>
            <w:r>
              <w:rPr>
                <w:b/>
                <w:bCs/>
                <w:color w:val="212529"/>
                <w:sz w:val="24"/>
                <w:szCs w:val="24"/>
              </w:rPr>
              <w:t>Tên Trường</w:t>
            </w:r>
          </w:p>
        </w:tc>
        <w:tc>
          <w:tcPr>
            <w:tcW w:w="1865"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6FE75E7D" w14:textId="77777777" w:rsidR="00744901" w:rsidRDefault="00254ED8">
            <w:pPr>
              <w:spacing w:line="240" w:lineRule="auto"/>
              <w:jc w:val="center"/>
              <w:rPr>
                <w:b/>
                <w:bCs/>
                <w:color w:val="212529"/>
                <w:sz w:val="24"/>
                <w:szCs w:val="24"/>
              </w:rPr>
            </w:pPr>
            <w:r>
              <w:rPr>
                <w:b/>
                <w:bCs/>
                <w:color w:val="212529"/>
                <w:sz w:val="24"/>
                <w:szCs w:val="24"/>
              </w:rPr>
              <w:t>Ràng buộc</w:t>
            </w:r>
          </w:p>
        </w:tc>
        <w:tc>
          <w:tcPr>
            <w:tcW w:w="4863"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1A20E2D0" w14:textId="77777777" w:rsidR="00744901" w:rsidRDefault="00254ED8">
            <w:pPr>
              <w:spacing w:line="240" w:lineRule="auto"/>
              <w:jc w:val="center"/>
              <w:rPr>
                <w:b/>
                <w:bCs/>
                <w:color w:val="212529"/>
                <w:sz w:val="24"/>
                <w:szCs w:val="24"/>
              </w:rPr>
            </w:pPr>
            <w:r>
              <w:rPr>
                <w:b/>
                <w:bCs/>
                <w:color w:val="212529"/>
                <w:sz w:val="24"/>
                <w:szCs w:val="24"/>
              </w:rPr>
              <w:t>Mô tả</w:t>
            </w:r>
          </w:p>
        </w:tc>
      </w:tr>
      <w:tr w:rsidR="00744901" w14:paraId="433A461A" w14:textId="77777777">
        <w:trPr>
          <w:trHeight w:val="909"/>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69C31843" w14:textId="77777777" w:rsidR="00744901" w:rsidRDefault="00254ED8">
            <w:pPr>
              <w:spacing w:line="240" w:lineRule="auto"/>
              <w:jc w:val="center"/>
              <w:rPr>
                <w:color w:val="212529"/>
                <w:sz w:val="24"/>
                <w:szCs w:val="24"/>
              </w:rPr>
            </w:pPr>
            <w:r>
              <w:t>1</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7C86B8F3" w14:textId="77777777" w:rsidR="00744901" w:rsidRDefault="00254ED8">
            <w:pPr>
              <w:spacing w:line="240" w:lineRule="auto"/>
              <w:jc w:val="left"/>
              <w:rPr>
                <w:color w:val="212529"/>
                <w:sz w:val="24"/>
                <w:szCs w:val="24"/>
              </w:rPr>
            </w:pPr>
            <w:r>
              <w:t>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577230B8" w14:textId="77777777" w:rsidR="00744901" w:rsidRDefault="00254ED8">
            <w:pPr>
              <w:spacing w:line="240" w:lineRule="auto"/>
              <w:jc w:val="left"/>
              <w:rPr>
                <w:color w:val="212529"/>
                <w:sz w:val="24"/>
                <w:szCs w:val="24"/>
              </w:rPr>
            </w:pPr>
            <w:r>
              <w:t>Khóa chính (BIGINT)</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52C3F928" w14:textId="77777777" w:rsidR="00744901" w:rsidRDefault="00254ED8">
            <w:pPr>
              <w:spacing w:line="240" w:lineRule="auto"/>
              <w:jc w:val="left"/>
              <w:rPr>
                <w:color w:val="212529"/>
                <w:sz w:val="24"/>
                <w:szCs w:val="24"/>
              </w:rPr>
            </w:pPr>
            <w:r>
              <w:t>Mã định danh duy nhất (ID) của bản ghi chấm công.</w:t>
            </w:r>
          </w:p>
        </w:tc>
      </w:tr>
      <w:tr w:rsidR="00744901" w14:paraId="31FCDFE7" w14:textId="77777777">
        <w:trPr>
          <w:trHeight w:val="521"/>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2DA033BB" w14:textId="77777777" w:rsidR="00744901" w:rsidRDefault="00254ED8">
            <w:pPr>
              <w:spacing w:line="240" w:lineRule="auto"/>
              <w:jc w:val="center"/>
              <w:rPr>
                <w:color w:val="212529"/>
                <w:sz w:val="24"/>
                <w:szCs w:val="24"/>
              </w:rPr>
            </w:pPr>
            <w:r>
              <w:t>2</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75ED5011" w14:textId="77777777" w:rsidR="00744901" w:rsidRDefault="00254ED8">
            <w:pPr>
              <w:spacing w:line="240" w:lineRule="auto"/>
              <w:jc w:val="left"/>
              <w:rPr>
                <w:color w:val="000000"/>
                <w:sz w:val="24"/>
                <w:szCs w:val="24"/>
              </w:rPr>
            </w:pPr>
            <w:r>
              <w:t>user_id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2C2592CA" w14:textId="77777777" w:rsidR="00744901" w:rsidRDefault="00254ED8">
            <w:pPr>
              <w:spacing w:line="240" w:lineRule="auto"/>
              <w:jc w:val="left"/>
            </w:pPr>
            <w:r>
              <w:t>Khóa ngoại (BIGINT)</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387D178A" w14:textId="77777777" w:rsidR="00744901" w:rsidRDefault="00254ED8">
            <w:pPr>
              <w:spacing w:line="240" w:lineRule="auto"/>
              <w:jc w:val="left"/>
              <w:rPr>
                <w:color w:val="212529"/>
                <w:sz w:val="24"/>
                <w:szCs w:val="24"/>
              </w:rPr>
            </w:pPr>
            <w:r>
              <w:t>Mã nhân viên (tham chiếu đến bảng users).</w:t>
            </w:r>
          </w:p>
        </w:tc>
      </w:tr>
      <w:tr w:rsidR="00744901" w14:paraId="41063A5C" w14:textId="77777777">
        <w:trPr>
          <w:trHeight w:val="521"/>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4D26616E" w14:textId="77777777" w:rsidR="00744901" w:rsidRDefault="00254ED8">
            <w:pPr>
              <w:spacing w:line="240" w:lineRule="auto"/>
              <w:jc w:val="center"/>
              <w:rPr>
                <w:color w:val="212529"/>
                <w:sz w:val="24"/>
                <w:szCs w:val="24"/>
              </w:rPr>
            </w:pPr>
            <w:r>
              <w:t>3</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5474A1DC" w14:textId="77777777" w:rsidR="00744901" w:rsidRDefault="00254ED8">
            <w:pPr>
              <w:spacing w:line="240" w:lineRule="auto"/>
              <w:jc w:val="left"/>
              <w:rPr>
                <w:color w:val="000000"/>
                <w:sz w:val="24"/>
                <w:szCs w:val="24"/>
                <w:shd w:val="clear" w:color="auto" w:fill="FBFBFB"/>
              </w:rPr>
            </w:pPr>
            <w:r>
              <w:t>company_id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9725A27" w14:textId="77777777" w:rsidR="00744901" w:rsidRDefault="00254ED8">
            <w:pPr>
              <w:spacing w:line="240" w:lineRule="auto"/>
              <w:jc w:val="left"/>
            </w:pPr>
            <w:r>
              <w:t>Khóa ngoại (BIGINT)</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52F94CDA" w14:textId="77777777" w:rsidR="00744901" w:rsidRDefault="00254ED8">
            <w:pPr>
              <w:spacing w:line="240" w:lineRule="auto"/>
              <w:jc w:val="left"/>
            </w:pPr>
            <w:r>
              <w:t>Mã công ty (tham chiếu đến bảng companies).</w:t>
            </w:r>
          </w:p>
        </w:tc>
      </w:tr>
      <w:tr w:rsidR="00744901" w14:paraId="646D7CB6" w14:textId="77777777">
        <w:trPr>
          <w:trHeight w:val="521"/>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26F9BC3B" w14:textId="77777777" w:rsidR="00744901" w:rsidRDefault="00254ED8">
            <w:pPr>
              <w:spacing w:line="240" w:lineRule="auto"/>
              <w:jc w:val="center"/>
              <w:rPr>
                <w:color w:val="212529"/>
                <w:sz w:val="24"/>
                <w:szCs w:val="24"/>
              </w:rPr>
            </w:pPr>
            <w:r>
              <w:t>4</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55B6F0FC" w14:textId="77777777" w:rsidR="00744901" w:rsidRDefault="00254ED8">
            <w:pPr>
              <w:spacing w:line="240" w:lineRule="auto"/>
              <w:jc w:val="left"/>
            </w:pPr>
            <w:r>
              <w:t>shift_id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6647CD4F" w14:textId="77777777" w:rsidR="00744901" w:rsidRDefault="00254ED8">
            <w:pPr>
              <w:spacing w:line="240" w:lineRule="auto"/>
              <w:jc w:val="left"/>
            </w:pPr>
            <w:r>
              <w:t>Khóa ngoại (BIGINT)</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6B9C40C4" w14:textId="77777777" w:rsidR="00744901" w:rsidRDefault="00254ED8">
            <w:pPr>
              <w:spacing w:line="240" w:lineRule="auto"/>
              <w:jc w:val="left"/>
              <w:rPr>
                <w:color w:val="212529"/>
                <w:sz w:val="24"/>
                <w:szCs w:val="24"/>
              </w:rPr>
            </w:pPr>
            <w:r>
              <w:t>Mã ca làm việc áp dụng cho lần chấm công này (tham chiếu đến bảng shifts).</w:t>
            </w:r>
          </w:p>
        </w:tc>
      </w:tr>
      <w:tr w:rsidR="00744901" w14:paraId="27A5E69B"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57564654" w14:textId="77777777" w:rsidR="00744901" w:rsidRDefault="00254ED8">
            <w:pPr>
              <w:spacing w:line="240" w:lineRule="auto"/>
              <w:jc w:val="center"/>
              <w:rPr>
                <w:color w:val="212529"/>
                <w:sz w:val="24"/>
                <w:szCs w:val="24"/>
              </w:rPr>
            </w:pPr>
            <w:r>
              <w:t>5</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23D4FA28" w14:textId="77777777" w:rsidR="00744901" w:rsidRDefault="00254ED8">
            <w:pPr>
              <w:spacing w:line="240" w:lineRule="auto"/>
              <w:jc w:val="left"/>
              <w:rPr>
                <w:color w:val="000000"/>
                <w:sz w:val="24"/>
                <w:szCs w:val="24"/>
              </w:rPr>
            </w:pPr>
            <w:r>
              <w:t>time_checkin</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3C8D8AC0" w14:textId="77777777" w:rsidR="00744901" w:rsidRDefault="00254ED8">
            <w:pPr>
              <w:spacing w:line="240" w:lineRule="auto"/>
              <w:jc w:val="left"/>
              <w:rPr>
                <w:color w:val="212529"/>
                <w:sz w:val="24"/>
                <w:szCs w:val="24"/>
              </w:rPr>
            </w:pPr>
            <w:r>
              <w:t>DATETIME</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1D10C6C3" w14:textId="77777777" w:rsidR="00744901" w:rsidRDefault="00254ED8">
            <w:pPr>
              <w:spacing w:line="240" w:lineRule="auto"/>
              <w:jc w:val="left"/>
              <w:rPr>
                <w:color w:val="212529"/>
                <w:sz w:val="24"/>
                <w:szCs w:val="24"/>
              </w:rPr>
            </w:pPr>
            <w:r>
              <w:t>Thời gian check-in (bắt đầu làm việc) thực tế.</w:t>
            </w:r>
          </w:p>
        </w:tc>
      </w:tr>
      <w:tr w:rsidR="00744901" w14:paraId="33CB6AA6"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228C91E4" w14:textId="77777777" w:rsidR="00744901" w:rsidRDefault="00254ED8">
            <w:pPr>
              <w:spacing w:line="240" w:lineRule="auto"/>
              <w:jc w:val="center"/>
              <w:rPr>
                <w:color w:val="212529"/>
                <w:sz w:val="24"/>
                <w:szCs w:val="24"/>
              </w:rPr>
            </w:pPr>
            <w:r>
              <w:t>6</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05C5998B" w14:textId="77777777" w:rsidR="00744901" w:rsidRDefault="00254ED8">
            <w:pPr>
              <w:spacing w:line="240" w:lineRule="auto"/>
              <w:jc w:val="left"/>
              <w:rPr>
                <w:color w:val="000000"/>
                <w:sz w:val="24"/>
                <w:szCs w:val="24"/>
              </w:rPr>
            </w:pPr>
            <w:r>
              <w:t>time_checkout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08A02871" w14:textId="77777777" w:rsidR="00744901" w:rsidRDefault="00254ED8">
            <w:pPr>
              <w:spacing w:line="240" w:lineRule="auto"/>
              <w:jc w:val="left"/>
              <w:rPr>
                <w:color w:val="212529"/>
                <w:sz w:val="24"/>
                <w:szCs w:val="24"/>
              </w:rPr>
            </w:pPr>
            <w:r>
              <w:t>DATETIME</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033C1A59" w14:textId="77777777" w:rsidR="00744901" w:rsidRDefault="00254ED8">
            <w:pPr>
              <w:spacing w:line="240" w:lineRule="auto"/>
              <w:jc w:val="left"/>
              <w:rPr>
                <w:color w:val="212529"/>
                <w:sz w:val="24"/>
                <w:szCs w:val="24"/>
              </w:rPr>
            </w:pPr>
            <w:r>
              <w:t>Thời gian check-out (kết thúc làm việc) thực tế.</w:t>
            </w:r>
          </w:p>
        </w:tc>
      </w:tr>
      <w:tr w:rsidR="00744901" w14:paraId="2665F7D2"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1DC7437E" w14:textId="77777777" w:rsidR="00744901" w:rsidRDefault="00254ED8">
            <w:pPr>
              <w:spacing w:line="240" w:lineRule="auto"/>
              <w:jc w:val="center"/>
              <w:rPr>
                <w:color w:val="212529"/>
                <w:sz w:val="24"/>
                <w:szCs w:val="24"/>
              </w:rPr>
            </w:pPr>
            <w:r>
              <w:t>7</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0074F372" w14:textId="77777777" w:rsidR="00744901" w:rsidRDefault="00254ED8">
            <w:pPr>
              <w:spacing w:line="240" w:lineRule="auto"/>
              <w:jc w:val="left"/>
              <w:rPr>
                <w:color w:val="000000"/>
                <w:sz w:val="24"/>
                <w:szCs w:val="24"/>
              </w:rPr>
            </w:pPr>
            <w:r>
              <w:t>duration</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21AC1882" w14:textId="77777777" w:rsidR="00744901" w:rsidRDefault="00254ED8">
            <w:pPr>
              <w:spacing w:line="240" w:lineRule="auto"/>
              <w:jc w:val="left"/>
              <w:rPr>
                <w:color w:val="212529"/>
                <w:sz w:val="24"/>
                <w:szCs w:val="24"/>
              </w:rPr>
            </w:pPr>
            <w:r>
              <w:t>TIME</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623500A0" w14:textId="77777777" w:rsidR="00744901" w:rsidRDefault="00254ED8">
            <w:pPr>
              <w:spacing w:line="240" w:lineRule="auto"/>
              <w:jc w:val="left"/>
              <w:rPr>
                <w:color w:val="212529"/>
                <w:sz w:val="24"/>
                <w:szCs w:val="24"/>
              </w:rPr>
            </w:pPr>
            <w:r>
              <w:t>Thời gian làm việc thực tế đã tính toán được (time_checkout - time_checkin).</w:t>
            </w:r>
          </w:p>
        </w:tc>
      </w:tr>
      <w:tr w:rsidR="00744901" w14:paraId="4A0037B8"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30E0EE7C" w14:textId="77777777" w:rsidR="00744901" w:rsidRDefault="00254ED8">
            <w:pPr>
              <w:spacing w:line="240" w:lineRule="auto"/>
              <w:jc w:val="center"/>
              <w:rPr>
                <w:color w:val="212529"/>
                <w:sz w:val="24"/>
                <w:szCs w:val="24"/>
              </w:rPr>
            </w:pPr>
            <w:r>
              <w:t>8</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4029D18E" w14:textId="77777777" w:rsidR="00744901" w:rsidRDefault="00254ED8">
            <w:pPr>
              <w:spacing w:line="240" w:lineRule="auto"/>
              <w:jc w:val="left"/>
              <w:rPr>
                <w:color w:val="000000"/>
                <w:sz w:val="24"/>
                <w:szCs w:val="24"/>
              </w:rPr>
            </w:pPr>
            <w:r>
              <w:t>month</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F590B81" w14:textId="77777777" w:rsidR="00744901" w:rsidRDefault="00254ED8">
            <w:pPr>
              <w:spacing w:line="240" w:lineRule="auto"/>
              <w:jc w:val="left"/>
              <w:rPr>
                <w:color w:val="212529"/>
                <w:sz w:val="24"/>
                <w:szCs w:val="24"/>
              </w:rPr>
            </w:pPr>
            <w:r>
              <w:t>TINYINT</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361B2250" w14:textId="77777777" w:rsidR="00744901" w:rsidRDefault="00254ED8">
            <w:pPr>
              <w:spacing w:line="240" w:lineRule="auto"/>
              <w:jc w:val="left"/>
              <w:rPr>
                <w:color w:val="212529"/>
                <w:sz w:val="24"/>
                <w:szCs w:val="24"/>
              </w:rPr>
            </w:pPr>
            <w:r>
              <w:t>Tháng của bản ghi chấm công (dùng cho việc truy vấn/báo cáo).</w:t>
            </w:r>
          </w:p>
        </w:tc>
      </w:tr>
      <w:tr w:rsidR="00744901" w14:paraId="23CEA759"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056673D3" w14:textId="77777777" w:rsidR="00744901" w:rsidRDefault="00254ED8">
            <w:pPr>
              <w:spacing w:line="240" w:lineRule="auto"/>
              <w:jc w:val="center"/>
              <w:rPr>
                <w:color w:val="212529"/>
                <w:sz w:val="24"/>
                <w:szCs w:val="24"/>
              </w:rPr>
            </w:pPr>
            <w:r>
              <w:t>9</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4676214C" w14:textId="77777777" w:rsidR="00744901" w:rsidRDefault="00254ED8">
            <w:pPr>
              <w:spacing w:line="240" w:lineRule="auto"/>
              <w:jc w:val="left"/>
              <w:rPr>
                <w:color w:val="000000"/>
                <w:sz w:val="24"/>
                <w:szCs w:val="24"/>
              </w:rPr>
            </w:pPr>
            <w:r>
              <w:t>type_checkin</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3CE82A90" w14:textId="77777777" w:rsidR="00744901" w:rsidRDefault="00254ED8">
            <w:pPr>
              <w:spacing w:line="240" w:lineRule="auto"/>
              <w:jc w:val="left"/>
              <w:rPr>
                <w:color w:val="212529"/>
                <w:sz w:val="24"/>
                <w:szCs w:val="24"/>
              </w:rPr>
            </w:pPr>
            <w:r>
              <w:t>TINYINT</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31B5BADE" w14:textId="77777777" w:rsidR="00744901" w:rsidRDefault="00254ED8">
            <w:pPr>
              <w:spacing w:line="240" w:lineRule="auto"/>
              <w:jc w:val="left"/>
              <w:rPr>
                <w:color w:val="212529"/>
                <w:sz w:val="24"/>
                <w:szCs w:val="24"/>
              </w:rPr>
            </w:pPr>
            <w:r>
              <w:t>Loại hình check-in (ví dụ: 1-GPS, 2-IP, 3-Thủ công).</w:t>
            </w:r>
          </w:p>
        </w:tc>
      </w:tr>
      <w:tr w:rsidR="00744901" w14:paraId="7E8B4223"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49F6CCDC" w14:textId="77777777" w:rsidR="00744901" w:rsidRDefault="00254ED8">
            <w:pPr>
              <w:spacing w:line="240" w:lineRule="auto"/>
              <w:jc w:val="center"/>
              <w:rPr>
                <w:color w:val="212529"/>
                <w:sz w:val="24"/>
                <w:szCs w:val="24"/>
              </w:rPr>
            </w:pPr>
            <w:r>
              <w:t>10</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1C1DF15C" w14:textId="77777777" w:rsidR="00744901" w:rsidRDefault="00254ED8">
            <w:pPr>
              <w:spacing w:line="240" w:lineRule="auto"/>
              <w:jc w:val="left"/>
              <w:rPr>
                <w:color w:val="000000"/>
                <w:sz w:val="24"/>
                <w:szCs w:val="24"/>
              </w:rPr>
            </w:pPr>
            <w:r>
              <w:t>type_work</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43C11D4E" w14:textId="77777777" w:rsidR="00744901" w:rsidRDefault="00254ED8">
            <w:pPr>
              <w:spacing w:line="240" w:lineRule="auto"/>
              <w:jc w:val="left"/>
              <w:rPr>
                <w:color w:val="212529"/>
                <w:sz w:val="24"/>
                <w:szCs w:val="24"/>
              </w:rPr>
            </w:pPr>
            <w:r>
              <w:t>TINYINT</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628E0CBB" w14:textId="77777777" w:rsidR="00744901" w:rsidRDefault="00254ED8">
            <w:pPr>
              <w:spacing w:line="240" w:lineRule="auto"/>
              <w:jc w:val="left"/>
              <w:rPr>
                <w:color w:val="212529"/>
                <w:sz w:val="24"/>
                <w:szCs w:val="24"/>
              </w:rPr>
            </w:pPr>
            <w:r>
              <w:t>Loại công việc (ví dụ: làm việc tại văn phòng, từ xa).</w:t>
            </w:r>
          </w:p>
        </w:tc>
      </w:tr>
      <w:tr w:rsidR="00744901" w14:paraId="37FC3A8F"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3F75419C" w14:textId="77777777" w:rsidR="00744901" w:rsidRDefault="00254ED8">
            <w:pPr>
              <w:spacing w:line="240" w:lineRule="auto"/>
              <w:jc w:val="center"/>
              <w:rPr>
                <w:color w:val="212529"/>
                <w:sz w:val="24"/>
                <w:szCs w:val="24"/>
              </w:rPr>
            </w:pPr>
            <w:r>
              <w:t>11</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1062D21F" w14:textId="77777777" w:rsidR="00744901" w:rsidRDefault="00254ED8">
            <w:pPr>
              <w:spacing w:line="240" w:lineRule="auto"/>
              <w:jc w:val="left"/>
              <w:rPr>
                <w:color w:val="000000"/>
                <w:sz w:val="24"/>
                <w:szCs w:val="24"/>
              </w:rPr>
            </w:pPr>
            <w:r>
              <w:t>status_code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3A239793" w14:textId="77777777" w:rsidR="00744901" w:rsidRDefault="00254ED8">
            <w:pPr>
              <w:spacing w:line="240" w:lineRule="auto"/>
              <w:jc w:val="left"/>
              <w:rPr>
                <w:color w:val="212529"/>
                <w:sz w:val="24"/>
                <w:szCs w:val="24"/>
              </w:rPr>
            </w:pPr>
            <w:r>
              <w:t>TINYINT</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027AB19B" w14:textId="77777777" w:rsidR="00744901" w:rsidRDefault="00254ED8">
            <w:pPr>
              <w:spacing w:line="240" w:lineRule="auto"/>
              <w:jc w:val="left"/>
              <w:rPr>
                <w:color w:val="212529"/>
                <w:sz w:val="24"/>
                <w:szCs w:val="24"/>
              </w:rPr>
            </w:pPr>
            <w:r>
              <w:t>Trạng thái của bản ghi (ví dụ: 1-Hợp lệ, 2-Trễ, 3-Thiếu check-out).</w:t>
            </w:r>
          </w:p>
        </w:tc>
      </w:tr>
      <w:tr w:rsidR="00744901" w14:paraId="05F97102"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625F6314" w14:textId="77777777" w:rsidR="00744901" w:rsidRDefault="00254ED8">
            <w:pPr>
              <w:spacing w:line="240" w:lineRule="auto"/>
              <w:jc w:val="center"/>
              <w:rPr>
                <w:color w:val="212529"/>
                <w:sz w:val="24"/>
                <w:szCs w:val="24"/>
              </w:rPr>
            </w:pPr>
            <w:r>
              <w:t>12</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0068F307" w14:textId="77777777" w:rsidR="00744901" w:rsidRDefault="00254ED8">
            <w:pPr>
              <w:spacing w:line="240" w:lineRule="auto"/>
              <w:jc w:val="left"/>
              <w:rPr>
                <w:color w:val="000000"/>
                <w:sz w:val="24"/>
                <w:szCs w:val="24"/>
              </w:rPr>
            </w:pPr>
            <w:r>
              <w:t>ip_checkin</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553FF137" w14:textId="77777777" w:rsidR="00744901" w:rsidRDefault="00254ED8">
            <w:pPr>
              <w:spacing w:line="240" w:lineRule="auto"/>
              <w:jc w:val="left"/>
              <w:rPr>
                <w:color w:val="212529"/>
                <w:sz w:val="24"/>
                <w:szCs w:val="24"/>
              </w:rPr>
            </w:pPr>
            <w:r>
              <w:t>VARCHAR(255)</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1115A220" w14:textId="77777777" w:rsidR="00744901" w:rsidRDefault="00254ED8">
            <w:pPr>
              <w:spacing w:line="240" w:lineRule="auto"/>
              <w:jc w:val="left"/>
              <w:rPr>
                <w:color w:val="212529"/>
                <w:sz w:val="24"/>
                <w:szCs w:val="24"/>
              </w:rPr>
            </w:pPr>
            <w:r>
              <w:t>Địa chỉ IP của thiết bị khi check-in.</w:t>
            </w:r>
          </w:p>
        </w:tc>
      </w:tr>
      <w:tr w:rsidR="00744901" w14:paraId="63BBE93A"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4D7102DD" w14:textId="77777777" w:rsidR="00744901" w:rsidRDefault="00254ED8">
            <w:pPr>
              <w:spacing w:line="240" w:lineRule="auto"/>
              <w:jc w:val="center"/>
              <w:rPr>
                <w:color w:val="212529"/>
                <w:sz w:val="24"/>
                <w:szCs w:val="24"/>
              </w:rPr>
            </w:pPr>
            <w:r>
              <w:t>13</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0387A76A" w14:textId="77777777" w:rsidR="00744901" w:rsidRDefault="00254ED8">
            <w:pPr>
              <w:spacing w:line="240" w:lineRule="auto"/>
              <w:jc w:val="left"/>
              <w:rPr>
                <w:color w:val="000000"/>
                <w:sz w:val="24"/>
                <w:szCs w:val="24"/>
              </w:rPr>
            </w:pPr>
            <w:r>
              <w:t>ip_checkout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062E39CB" w14:textId="77777777" w:rsidR="00744901" w:rsidRDefault="00254ED8">
            <w:pPr>
              <w:spacing w:line="240" w:lineRule="auto"/>
              <w:jc w:val="left"/>
              <w:rPr>
                <w:color w:val="212529"/>
                <w:sz w:val="24"/>
                <w:szCs w:val="24"/>
              </w:rPr>
            </w:pPr>
            <w:r>
              <w:t>VARCHAR(255)</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366BE1A3" w14:textId="77777777" w:rsidR="00744901" w:rsidRDefault="00254ED8">
            <w:pPr>
              <w:spacing w:line="240" w:lineRule="auto"/>
              <w:jc w:val="left"/>
              <w:rPr>
                <w:color w:val="212529"/>
                <w:sz w:val="24"/>
                <w:szCs w:val="24"/>
              </w:rPr>
            </w:pPr>
            <w:r>
              <w:t>Địa chỉ IP của thiết bị khi check-out.</w:t>
            </w:r>
          </w:p>
        </w:tc>
      </w:tr>
      <w:tr w:rsidR="00744901" w14:paraId="55E86D75"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3AEF4D0F" w14:textId="77777777" w:rsidR="00744901" w:rsidRDefault="00254ED8">
            <w:pPr>
              <w:spacing w:line="240" w:lineRule="auto"/>
              <w:jc w:val="center"/>
              <w:rPr>
                <w:color w:val="212529"/>
                <w:sz w:val="24"/>
                <w:szCs w:val="24"/>
              </w:rPr>
            </w:pPr>
            <w:r>
              <w:t>14</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096BFD03" w14:textId="77777777" w:rsidR="00744901" w:rsidRDefault="00254ED8">
            <w:pPr>
              <w:spacing w:line="240" w:lineRule="auto"/>
              <w:jc w:val="left"/>
              <w:rPr>
                <w:color w:val="000000"/>
                <w:sz w:val="24"/>
                <w:szCs w:val="24"/>
              </w:rPr>
            </w:pPr>
            <w:r>
              <w:t>latitude_checkin</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0ED61749" w14:textId="77777777" w:rsidR="00744901" w:rsidRDefault="00254ED8">
            <w:pPr>
              <w:spacing w:line="240" w:lineRule="auto"/>
              <w:jc w:val="left"/>
              <w:rPr>
                <w:color w:val="212529"/>
                <w:sz w:val="24"/>
                <w:szCs w:val="24"/>
              </w:rPr>
            </w:pPr>
            <w:r>
              <w:t>DOUBLE</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46481207" w14:textId="77777777" w:rsidR="00744901" w:rsidRDefault="00254ED8">
            <w:pPr>
              <w:spacing w:line="240" w:lineRule="auto"/>
              <w:jc w:val="left"/>
              <w:rPr>
                <w:color w:val="212529"/>
                <w:sz w:val="24"/>
                <w:szCs w:val="24"/>
              </w:rPr>
            </w:pPr>
            <w:r>
              <w:t>Vĩ độ (Latitude) của vị trí khi check-in (dùng cho kiểm tra GPS).</w:t>
            </w:r>
          </w:p>
        </w:tc>
      </w:tr>
      <w:tr w:rsidR="00744901" w14:paraId="551BC661"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50BC1651" w14:textId="77777777" w:rsidR="00744901" w:rsidRDefault="00254ED8">
            <w:pPr>
              <w:spacing w:line="240" w:lineRule="auto"/>
              <w:jc w:val="center"/>
              <w:rPr>
                <w:color w:val="212529"/>
                <w:sz w:val="24"/>
                <w:szCs w:val="24"/>
              </w:rPr>
            </w:pPr>
            <w:r>
              <w:t>15</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5AB10215" w14:textId="77777777" w:rsidR="00744901" w:rsidRDefault="00254ED8">
            <w:pPr>
              <w:spacing w:line="240" w:lineRule="auto"/>
              <w:jc w:val="left"/>
              <w:rPr>
                <w:color w:val="000000"/>
                <w:sz w:val="24"/>
                <w:szCs w:val="24"/>
              </w:rPr>
            </w:pPr>
            <w:r>
              <w:t>longitude_checkin</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53A9C59B" w14:textId="77777777" w:rsidR="00744901" w:rsidRDefault="00254ED8">
            <w:pPr>
              <w:spacing w:line="240" w:lineRule="auto"/>
              <w:jc w:val="left"/>
              <w:rPr>
                <w:color w:val="212529"/>
                <w:sz w:val="24"/>
                <w:szCs w:val="24"/>
              </w:rPr>
            </w:pPr>
            <w:r>
              <w:t>DOUBLE</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330EAD51" w14:textId="77777777" w:rsidR="00744901" w:rsidRDefault="00254ED8">
            <w:pPr>
              <w:spacing w:line="240" w:lineRule="auto"/>
              <w:jc w:val="left"/>
              <w:rPr>
                <w:color w:val="212529"/>
                <w:sz w:val="24"/>
                <w:szCs w:val="24"/>
              </w:rPr>
            </w:pPr>
            <w:r>
              <w:t>Kinh độ (Longitude) của vị trí khi check-in.</w:t>
            </w:r>
          </w:p>
        </w:tc>
      </w:tr>
      <w:tr w:rsidR="00744901" w14:paraId="0B03D9CC"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25965BCB" w14:textId="77777777" w:rsidR="00744901" w:rsidRDefault="00254ED8">
            <w:pPr>
              <w:spacing w:line="240" w:lineRule="auto"/>
              <w:jc w:val="center"/>
              <w:rPr>
                <w:color w:val="212529"/>
                <w:sz w:val="24"/>
                <w:szCs w:val="24"/>
              </w:rPr>
            </w:pPr>
            <w:r>
              <w:t>16</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144C4B72" w14:textId="77777777" w:rsidR="00744901" w:rsidRDefault="00254ED8">
            <w:pPr>
              <w:spacing w:line="240" w:lineRule="auto"/>
              <w:jc w:val="left"/>
              <w:rPr>
                <w:color w:val="000000"/>
                <w:sz w:val="24"/>
                <w:szCs w:val="24"/>
              </w:rPr>
            </w:pPr>
            <w:r>
              <w:t>latitude_checkout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4DF71FF1" w14:textId="77777777" w:rsidR="00744901" w:rsidRDefault="00254ED8">
            <w:pPr>
              <w:spacing w:line="240" w:lineRule="auto"/>
              <w:jc w:val="left"/>
              <w:rPr>
                <w:color w:val="212529"/>
                <w:sz w:val="24"/>
                <w:szCs w:val="24"/>
              </w:rPr>
            </w:pPr>
            <w:r>
              <w:t>DOUBLE</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1C913DFD" w14:textId="77777777" w:rsidR="00744901" w:rsidRDefault="00254ED8">
            <w:pPr>
              <w:spacing w:line="240" w:lineRule="auto"/>
              <w:jc w:val="left"/>
              <w:rPr>
                <w:color w:val="212529"/>
                <w:sz w:val="24"/>
                <w:szCs w:val="24"/>
              </w:rPr>
            </w:pPr>
            <w:r>
              <w:t>Vĩ độ của vị trí khi check-out.</w:t>
            </w:r>
          </w:p>
        </w:tc>
      </w:tr>
      <w:tr w:rsidR="00744901" w14:paraId="0F4B0394"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2DC71425" w14:textId="77777777" w:rsidR="00744901" w:rsidRDefault="00254ED8">
            <w:pPr>
              <w:spacing w:line="240" w:lineRule="auto"/>
              <w:jc w:val="center"/>
              <w:rPr>
                <w:color w:val="212529"/>
                <w:sz w:val="24"/>
                <w:szCs w:val="24"/>
              </w:rPr>
            </w:pPr>
            <w:r>
              <w:t>17</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495C8949" w14:textId="77777777" w:rsidR="00744901" w:rsidRDefault="00254ED8">
            <w:pPr>
              <w:spacing w:line="240" w:lineRule="auto"/>
              <w:jc w:val="left"/>
              <w:rPr>
                <w:color w:val="000000"/>
                <w:sz w:val="24"/>
                <w:szCs w:val="24"/>
              </w:rPr>
            </w:pPr>
            <w:r>
              <w:t>longitude_checkout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7E0B980C" w14:textId="77777777" w:rsidR="00744901" w:rsidRDefault="00254ED8">
            <w:pPr>
              <w:spacing w:line="240" w:lineRule="auto"/>
              <w:jc w:val="left"/>
              <w:rPr>
                <w:color w:val="212529"/>
                <w:sz w:val="24"/>
                <w:szCs w:val="24"/>
              </w:rPr>
            </w:pPr>
            <w:r>
              <w:t>DOUBLE</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1DD4FF18" w14:textId="77777777" w:rsidR="00744901" w:rsidRDefault="00254ED8">
            <w:pPr>
              <w:spacing w:line="240" w:lineRule="auto"/>
              <w:jc w:val="left"/>
              <w:rPr>
                <w:color w:val="212529"/>
                <w:sz w:val="24"/>
                <w:szCs w:val="24"/>
              </w:rPr>
            </w:pPr>
            <w:r>
              <w:t>Kinh độ của vị trí khi check-out.</w:t>
            </w:r>
          </w:p>
        </w:tc>
      </w:tr>
      <w:tr w:rsidR="00744901" w14:paraId="400734D9"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4BD4FFA9" w14:textId="77777777" w:rsidR="00744901" w:rsidRDefault="00254ED8">
            <w:pPr>
              <w:spacing w:line="240" w:lineRule="auto"/>
              <w:jc w:val="center"/>
              <w:rPr>
                <w:color w:val="212529"/>
                <w:sz w:val="24"/>
                <w:szCs w:val="24"/>
              </w:rPr>
            </w:pPr>
            <w:r>
              <w:t>18</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4560C764" w14:textId="77777777" w:rsidR="00744901" w:rsidRDefault="00254ED8">
            <w:pPr>
              <w:spacing w:line="240" w:lineRule="auto"/>
              <w:jc w:val="left"/>
              <w:rPr>
                <w:color w:val="000000"/>
                <w:sz w:val="24"/>
                <w:szCs w:val="24"/>
              </w:rPr>
            </w:pPr>
            <w:r>
              <w:t>createdAt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2CCE2EBB" w14:textId="77777777" w:rsidR="00744901" w:rsidRDefault="00254ED8">
            <w:pPr>
              <w:spacing w:line="240" w:lineRule="auto"/>
              <w:jc w:val="left"/>
              <w:rPr>
                <w:color w:val="212529"/>
                <w:sz w:val="24"/>
                <w:szCs w:val="24"/>
              </w:rPr>
            </w:pPr>
            <w:r>
              <w:t>TIMESTAMP</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7CE388E2" w14:textId="77777777" w:rsidR="00744901" w:rsidRDefault="00254ED8">
            <w:pPr>
              <w:keepNext/>
              <w:spacing w:line="240" w:lineRule="auto"/>
              <w:jc w:val="left"/>
              <w:rPr>
                <w:color w:val="212529"/>
                <w:sz w:val="24"/>
                <w:szCs w:val="24"/>
              </w:rPr>
            </w:pPr>
            <w:r>
              <w:t>Ngày tạo bản ghi chấm công.</w:t>
            </w:r>
          </w:p>
        </w:tc>
      </w:tr>
      <w:tr w:rsidR="00744901" w14:paraId="1778F089" w14:textId="77777777">
        <w:trPr>
          <w:trHeight w:val="303"/>
        </w:trPr>
        <w:tc>
          <w:tcPr>
            <w:tcW w:w="668" w:type="dxa"/>
            <w:tcBorders>
              <w:top w:val="single" w:sz="6" w:space="0" w:color="000000"/>
              <w:left w:val="single" w:sz="6" w:space="0" w:color="000000"/>
              <w:bottom w:val="single" w:sz="6" w:space="0" w:color="000000"/>
              <w:right w:val="single" w:sz="6" w:space="0" w:color="000000"/>
            </w:tcBorders>
            <w:shd w:val="clear" w:color="auto" w:fill="FFFFFF"/>
          </w:tcPr>
          <w:p w14:paraId="6F832E4A" w14:textId="77777777" w:rsidR="00744901" w:rsidRDefault="00254ED8">
            <w:pPr>
              <w:spacing w:line="240" w:lineRule="auto"/>
              <w:jc w:val="center"/>
            </w:pPr>
            <w:r>
              <w:t>19</w:t>
            </w:r>
          </w:p>
        </w:tc>
        <w:tc>
          <w:tcPr>
            <w:tcW w:w="2081" w:type="dxa"/>
            <w:tcBorders>
              <w:top w:val="single" w:sz="6" w:space="0" w:color="000000"/>
              <w:left w:val="single" w:sz="6" w:space="0" w:color="000000"/>
              <w:bottom w:val="single" w:sz="6" w:space="0" w:color="000000"/>
              <w:right w:val="single" w:sz="6" w:space="0" w:color="000000"/>
            </w:tcBorders>
            <w:shd w:val="clear" w:color="auto" w:fill="FFFFFF"/>
          </w:tcPr>
          <w:p w14:paraId="1693B556" w14:textId="77777777" w:rsidR="00744901" w:rsidRDefault="00254ED8">
            <w:pPr>
              <w:spacing w:line="240" w:lineRule="auto"/>
              <w:jc w:val="left"/>
            </w:pPr>
            <w:r>
              <w:t>updatedAt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3BA05FD0" w14:textId="77777777" w:rsidR="00744901" w:rsidRDefault="00254ED8">
            <w:pPr>
              <w:spacing w:line="240" w:lineRule="auto"/>
              <w:jc w:val="left"/>
            </w:pPr>
            <w:r>
              <w:t>TIMESTAMP</w:t>
            </w:r>
          </w:p>
        </w:tc>
        <w:tc>
          <w:tcPr>
            <w:tcW w:w="4863" w:type="dxa"/>
            <w:tcBorders>
              <w:top w:val="single" w:sz="6" w:space="0" w:color="000000"/>
              <w:left w:val="single" w:sz="6" w:space="0" w:color="000000"/>
              <w:bottom w:val="single" w:sz="6" w:space="0" w:color="000000"/>
              <w:right w:val="single" w:sz="6" w:space="0" w:color="000000"/>
            </w:tcBorders>
            <w:shd w:val="clear" w:color="auto" w:fill="FFFFFF"/>
          </w:tcPr>
          <w:p w14:paraId="1288718D" w14:textId="77777777" w:rsidR="00744901" w:rsidRDefault="00254ED8">
            <w:pPr>
              <w:keepNext/>
              <w:spacing w:line="240" w:lineRule="auto"/>
              <w:jc w:val="left"/>
            </w:pPr>
            <w:r>
              <w:t>Ngày cập nhật bản ghi chấm công lần cuối.</w:t>
            </w:r>
          </w:p>
        </w:tc>
      </w:tr>
    </w:tbl>
    <w:p w14:paraId="4E072C63" w14:textId="47893F68" w:rsidR="00D97A86" w:rsidRDefault="00D97A86" w:rsidP="00D97A86">
      <w:pPr>
        <w:pStyle w:val="NoSpacing"/>
      </w:pPr>
      <w:bookmarkStart w:id="107" w:name="_ryfao6vd6m5s" w:colFirst="0" w:colLast="0"/>
      <w:bookmarkEnd w:id="107"/>
    </w:p>
    <w:p w14:paraId="77525B02" w14:textId="77777777" w:rsidR="00D97A86" w:rsidRDefault="00D97A86">
      <w:r>
        <w:br w:type="page"/>
      </w:r>
    </w:p>
    <w:p w14:paraId="3061CFC5" w14:textId="03A71C36" w:rsidR="00744901" w:rsidRDefault="00254ED8">
      <w:pPr>
        <w:numPr>
          <w:ilvl w:val="0"/>
          <w:numId w:val="6"/>
        </w:numPr>
        <w:pBdr>
          <w:top w:val="nil"/>
          <w:left w:val="nil"/>
          <w:bottom w:val="nil"/>
          <w:right w:val="nil"/>
          <w:between w:val="nil"/>
        </w:pBdr>
        <w:rPr>
          <w:b/>
          <w:bCs/>
          <w:color w:val="000000"/>
        </w:rPr>
      </w:pPr>
      <w:r>
        <w:rPr>
          <w:b/>
          <w:bCs/>
          <w:color w:val="000000"/>
        </w:rPr>
        <w:t>Bảng shifts</w:t>
      </w:r>
    </w:p>
    <w:p w14:paraId="792EA62D" w14:textId="6012246B" w:rsidR="00D97A86" w:rsidRPr="00D97A86" w:rsidRDefault="00D97A86" w:rsidP="00D97A86">
      <w:pPr>
        <w:pStyle w:val="Caption"/>
        <w:rPr>
          <w:color w:val="000000"/>
        </w:rPr>
      </w:pPr>
      <w:bookmarkStart w:id="108" w:name="_Toc217198749"/>
      <w:r>
        <w:t xml:space="preserve">Bảng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190F7A">
        <w:t>.</w:t>
      </w:r>
      <w:r w:rsidR="00415889">
        <w:fldChar w:fldCharType="begin"/>
      </w:r>
      <w:r w:rsidR="00415889">
        <w:instrText xml:space="preserve"> SEQ Bảng \* ARABIC \s 1 </w:instrText>
      </w:r>
      <w:r w:rsidR="00415889">
        <w:fldChar w:fldCharType="separate"/>
      </w:r>
      <w:r w:rsidR="00156745">
        <w:rPr>
          <w:noProof/>
        </w:rPr>
        <w:t>4</w:t>
      </w:r>
      <w:r w:rsidR="00415889">
        <w:rPr>
          <w:noProof/>
        </w:rPr>
        <w:fldChar w:fldCharType="end"/>
      </w:r>
      <w:r>
        <w:t xml:space="preserve">. </w:t>
      </w:r>
      <w:r>
        <w:rPr>
          <w:color w:val="000000"/>
        </w:rPr>
        <w:t>Q</w:t>
      </w:r>
      <w:r w:rsidRPr="00D97A86">
        <w:rPr>
          <w:color w:val="000000"/>
        </w:rPr>
        <w:t>uản lý các ca làm việc khác nhau trong công ty</w:t>
      </w:r>
      <w:bookmarkEnd w:id="108"/>
    </w:p>
    <w:tbl>
      <w:tblPr>
        <w:tblStyle w:val="afe"/>
        <w:tblW w:w="942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674"/>
        <w:gridCol w:w="1748"/>
        <w:gridCol w:w="1984"/>
        <w:gridCol w:w="5014"/>
      </w:tblGrid>
      <w:tr w:rsidR="00744901" w14:paraId="2720ACDE" w14:textId="77777777">
        <w:trPr>
          <w:tblHeader/>
        </w:trPr>
        <w:tc>
          <w:tcPr>
            <w:tcW w:w="674"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336C843F" w14:textId="77777777" w:rsidR="00744901" w:rsidRDefault="00254ED8">
            <w:pPr>
              <w:spacing w:line="240" w:lineRule="auto"/>
              <w:jc w:val="center"/>
              <w:rPr>
                <w:b/>
                <w:bCs/>
                <w:color w:val="212529"/>
                <w:sz w:val="24"/>
                <w:szCs w:val="24"/>
              </w:rPr>
            </w:pPr>
            <w:r>
              <w:rPr>
                <w:b/>
                <w:bCs/>
                <w:color w:val="212529"/>
                <w:sz w:val="24"/>
                <w:szCs w:val="24"/>
              </w:rPr>
              <w:t>STT</w:t>
            </w:r>
          </w:p>
        </w:tc>
        <w:tc>
          <w:tcPr>
            <w:tcW w:w="1748"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651A29E5" w14:textId="77777777" w:rsidR="00744901" w:rsidRDefault="00254ED8">
            <w:pPr>
              <w:spacing w:line="240" w:lineRule="auto"/>
              <w:jc w:val="center"/>
              <w:rPr>
                <w:b/>
                <w:bCs/>
                <w:color w:val="212529"/>
                <w:sz w:val="24"/>
                <w:szCs w:val="24"/>
              </w:rPr>
            </w:pPr>
            <w:r>
              <w:rPr>
                <w:b/>
                <w:bCs/>
                <w:color w:val="212529"/>
                <w:sz w:val="24"/>
                <w:szCs w:val="24"/>
              </w:rPr>
              <w:t>Tên Trường</w:t>
            </w:r>
          </w:p>
        </w:tc>
        <w:tc>
          <w:tcPr>
            <w:tcW w:w="1984"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37C61B32" w14:textId="77777777" w:rsidR="00744901" w:rsidRDefault="00254ED8">
            <w:pPr>
              <w:spacing w:line="240" w:lineRule="auto"/>
              <w:jc w:val="center"/>
              <w:rPr>
                <w:b/>
                <w:bCs/>
                <w:color w:val="212529"/>
                <w:sz w:val="24"/>
                <w:szCs w:val="24"/>
              </w:rPr>
            </w:pPr>
            <w:r>
              <w:rPr>
                <w:b/>
                <w:bCs/>
                <w:color w:val="212529"/>
                <w:sz w:val="24"/>
                <w:szCs w:val="24"/>
              </w:rPr>
              <w:t>Ràng buộc</w:t>
            </w:r>
          </w:p>
        </w:tc>
        <w:tc>
          <w:tcPr>
            <w:tcW w:w="5014"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460E214F" w14:textId="77777777" w:rsidR="00744901" w:rsidRDefault="00254ED8">
            <w:pPr>
              <w:spacing w:line="240" w:lineRule="auto"/>
              <w:jc w:val="center"/>
              <w:rPr>
                <w:b/>
                <w:bCs/>
                <w:color w:val="212529"/>
                <w:sz w:val="24"/>
                <w:szCs w:val="24"/>
              </w:rPr>
            </w:pPr>
            <w:r>
              <w:rPr>
                <w:b/>
                <w:bCs/>
                <w:color w:val="212529"/>
                <w:sz w:val="24"/>
                <w:szCs w:val="24"/>
              </w:rPr>
              <w:t>Mô tả</w:t>
            </w:r>
          </w:p>
        </w:tc>
      </w:tr>
      <w:tr w:rsidR="00744901" w14:paraId="08447B7B" w14:textId="77777777">
        <w:trPr>
          <w:trHeight w:val="735"/>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2B9479F8" w14:textId="77777777" w:rsidR="00744901" w:rsidRDefault="00254ED8">
            <w:pPr>
              <w:spacing w:line="240" w:lineRule="auto"/>
              <w:jc w:val="center"/>
              <w:rPr>
                <w:color w:val="212529"/>
                <w:sz w:val="24"/>
                <w:szCs w:val="24"/>
              </w:rPr>
            </w:pPr>
            <w:r>
              <w:t>1</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7A17F735" w14:textId="77777777" w:rsidR="00744901" w:rsidRDefault="00254ED8">
            <w:pPr>
              <w:spacing w:line="240" w:lineRule="auto"/>
              <w:jc w:val="left"/>
              <w:rPr>
                <w:color w:val="212529"/>
                <w:sz w:val="24"/>
                <w:szCs w:val="24"/>
              </w:rPr>
            </w:pPr>
            <w:r>
              <w:t>id</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04739D79" w14:textId="77777777" w:rsidR="00744901" w:rsidRDefault="00254ED8">
            <w:pPr>
              <w:spacing w:line="240" w:lineRule="auto"/>
              <w:jc w:val="left"/>
              <w:rPr>
                <w:color w:val="212529"/>
                <w:sz w:val="24"/>
                <w:szCs w:val="24"/>
              </w:rPr>
            </w:pPr>
            <w:r>
              <w:t>Khóa chính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626CF01D" w14:textId="77777777" w:rsidR="00744901" w:rsidRDefault="00254ED8">
            <w:pPr>
              <w:spacing w:line="240" w:lineRule="auto"/>
              <w:jc w:val="left"/>
              <w:rPr>
                <w:color w:val="212529"/>
                <w:sz w:val="24"/>
                <w:szCs w:val="24"/>
              </w:rPr>
            </w:pPr>
            <w:r>
              <w:t>Mã định danh duy nhất (ID) của ca làm việc.</w:t>
            </w:r>
          </w:p>
        </w:tc>
      </w:tr>
      <w:tr w:rsidR="00744901" w14:paraId="37FB158A"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4641C339" w14:textId="77777777" w:rsidR="00744901" w:rsidRDefault="00254ED8">
            <w:pPr>
              <w:spacing w:line="240" w:lineRule="auto"/>
              <w:jc w:val="center"/>
              <w:rPr>
                <w:color w:val="212529"/>
                <w:sz w:val="24"/>
                <w:szCs w:val="24"/>
              </w:rPr>
            </w:pPr>
            <w:r>
              <w:t>2</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63EB3B9E" w14:textId="77777777" w:rsidR="00744901" w:rsidRDefault="00254ED8">
            <w:pPr>
              <w:spacing w:line="240" w:lineRule="auto"/>
              <w:jc w:val="left"/>
              <w:rPr>
                <w:color w:val="000000"/>
                <w:sz w:val="24"/>
                <w:szCs w:val="24"/>
              </w:rPr>
            </w:pPr>
            <w:r>
              <w:t>company_id</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525B1B67" w14:textId="77777777" w:rsidR="00744901" w:rsidRDefault="00254ED8">
            <w:pPr>
              <w:spacing w:line="240" w:lineRule="auto"/>
              <w:jc w:val="left"/>
            </w:pPr>
            <w:r>
              <w:t>Khóa ngoại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0C3713B1" w14:textId="77777777" w:rsidR="00744901" w:rsidRDefault="00254ED8">
            <w:pPr>
              <w:spacing w:line="240" w:lineRule="auto"/>
              <w:jc w:val="left"/>
            </w:pPr>
            <w:r>
              <w:t>Mã công ty/đơn vị sở hữu ca làm việc này (tham chiếu đến bảng companies).</w:t>
            </w:r>
          </w:p>
        </w:tc>
      </w:tr>
      <w:tr w:rsidR="00744901" w14:paraId="7F47FD02"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3676175D" w14:textId="77777777" w:rsidR="00744901" w:rsidRDefault="00254ED8">
            <w:pPr>
              <w:spacing w:line="240" w:lineRule="auto"/>
              <w:jc w:val="center"/>
              <w:rPr>
                <w:color w:val="212529"/>
                <w:sz w:val="24"/>
                <w:szCs w:val="24"/>
              </w:rPr>
            </w:pPr>
            <w:r>
              <w:t>3</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6B6B2885" w14:textId="77777777" w:rsidR="00744901" w:rsidRDefault="00254ED8">
            <w:pPr>
              <w:spacing w:line="240" w:lineRule="auto"/>
              <w:jc w:val="left"/>
            </w:pPr>
            <w:r>
              <w:t>name</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08FE5913" w14:textId="77777777" w:rsidR="00744901" w:rsidRDefault="00254ED8">
            <w:pPr>
              <w:spacing w:line="240" w:lineRule="auto"/>
              <w:jc w:val="left"/>
            </w:pPr>
            <w:r>
              <w:t>VARCHAR(255)</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20ABF0F7" w14:textId="77777777" w:rsidR="00744901" w:rsidRDefault="00254ED8">
            <w:pPr>
              <w:spacing w:line="240" w:lineRule="auto"/>
              <w:jc w:val="left"/>
            </w:pPr>
            <w:r>
              <w:t>Tên gọi của ca làm việc (ví dụ: Ca Sáng, Ca Chiều, Ca Hành Chính).</w:t>
            </w:r>
          </w:p>
        </w:tc>
      </w:tr>
      <w:tr w:rsidR="00744901" w14:paraId="6B484B0C"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07C2284C" w14:textId="77777777" w:rsidR="00744901" w:rsidRDefault="00254ED8">
            <w:pPr>
              <w:spacing w:line="240" w:lineRule="auto"/>
              <w:jc w:val="center"/>
              <w:rPr>
                <w:color w:val="212529"/>
                <w:sz w:val="24"/>
                <w:szCs w:val="24"/>
              </w:rPr>
            </w:pPr>
            <w:r>
              <w:t>4</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3E9094BF" w14:textId="77777777" w:rsidR="00744901" w:rsidRDefault="00254ED8">
            <w:pPr>
              <w:spacing w:line="240" w:lineRule="auto"/>
              <w:jc w:val="left"/>
              <w:rPr>
                <w:color w:val="000000"/>
                <w:sz w:val="24"/>
                <w:szCs w:val="24"/>
              </w:rPr>
            </w:pPr>
            <w:r>
              <w:t>time_start</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4BA73283" w14:textId="77777777" w:rsidR="00744901" w:rsidRDefault="00254ED8">
            <w:pPr>
              <w:spacing w:line="240" w:lineRule="auto"/>
              <w:jc w:val="left"/>
            </w:pPr>
            <w:r>
              <w:t>TIME</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68499E3C" w14:textId="77777777" w:rsidR="00744901" w:rsidRDefault="00254ED8">
            <w:pPr>
              <w:spacing w:line="240" w:lineRule="auto"/>
              <w:jc w:val="left"/>
            </w:pPr>
            <w:r>
              <w:t>Thời gian bắt đầu chính thức của ca làm việc (chỉ giờ, phút, giây).</w:t>
            </w:r>
          </w:p>
        </w:tc>
      </w:tr>
      <w:tr w:rsidR="00744901" w14:paraId="2717D15D"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4F73F0BD" w14:textId="77777777" w:rsidR="00744901" w:rsidRDefault="00254ED8">
            <w:pPr>
              <w:spacing w:line="240" w:lineRule="auto"/>
              <w:jc w:val="center"/>
              <w:rPr>
                <w:color w:val="212529"/>
                <w:sz w:val="24"/>
                <w:szCs w:val="24"/>
              </w:rPr>
            </w:pPr>
            <w:r>
              <w:t>5</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2DE7535C" w14:textId="77777777" w:rsidR="00744901" w:rsidRDefault="00254ED8">
            <w:pPr>
              <w:spacing w:line="240" w:lineRule="auto"/>
              <w:jc w:val="left"/>
              <w:rPr>
                <w:color w:val="212529"/>
                <w:sz w:val="24"/>
                <w:szCs w:val="24"/>
              </w:rPr>
            </w:pPr>
            <w:r>
              <w:t>time_end</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1E75BBF4" w14:textId="77777777" w:rsidR="00744901" w:rsidRDefault="00254ED8">
            <w:pPr>
              <w:spacing w:line="240" w:lineRule="auto"/>
              <w:jc w:val="left"/>
            </w:pPr>
            <w:r>
              <w:t>TIME</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25B836B7" w14:textId="77777777" w:rsidR="00744901" w:rsidRDefault="00254ED8">
            <w:pPr>
              <w:spacing w:line="240" w:lineRule="auto"/>
              <w:jc w:val="left"/>
              <w:rPr>
                <w:color w:val="212529"/>
                <w:sz w:val="24"/>
                <w:szCs w:val="24"/>
              </w:rPr>
            </w:pPr>
            <w:r>
              <w:t>Thời gian kết thúc chính thức của ca làm việc.</w:t>
            </w:r>
          </w:p>
        </w:tc>
      </w:tr>
      <w:tr w:rsidR="00744901" w14:paraId="0ED26D98"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57C7B02E" w14:textId="77777777" w:rsidR="00744901" w:rsidRDefault="00254ED8">
            <w:pPr>
              <w:spacing w:line="240" w:lineRule="auto"/>
              <w:jc w:val="center"/>
              <w:rPr>
                <w:color w:val="212529"/>
                <w:sz w:val="24"/>
                <w:szCs w:val="24"/>
              </w:rPr>
            </w:pPr>
            <w:r>
              <w:t>6</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22BEB4EC" w14:textId="77777777" w:rsidR="00744901" w:rsidRDefault="00254ED8">
            <w:pPr>
              <w:spacing w:line="240" w:lineRule="auto"/>
              <w:jc w:val="left"/>
            </w:pPr>
            <w:r>
              <w:t>duration</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092F7DE8" w14:textId="77777777" w:rsidR="00744901" w:rsidRDefault="00254ED8">
            <w:pPr>
              <w:spacing w:line="240" w:lineRule="auto"/>
              <w:jc w:val="left"/>
            </w:pPr>
            <w:r>
              <w:t>TIME</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7DFDDB49" w14:textId="77777777" w:rsidR="00744901" w:rsidRDefault="00254ED8">
            <w:pPr>
              <w:spacing w:line="240" w:lineRule="auto"/>
              <w:jc w:val="left"/>
              <w:rPr>
                <w:color w:val="212529"/>
                <w:sz w:val="24"/>
                <w:szCs w:val="24"/>
              </w:rPr>
            </w:pPr>
            <w:r>
              <w:t>Thời gian tổng cộng của ca làm việc (ví dụ: 08:00:00).</w:t>
            </w:r>
          </w:p>
        </w:tc>
      </w:tr>
      <w:tr w:rsidR="00744901" w14:paraId="0ABBA74A"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39C30D40" w14:textId="77777777" w:rsidR="00744901" w:rsidRDefault="00254ED8">
            <w:pPr>
              <w:spacing w:line="240" w:lineRule="auto"/>
              <w:jc w:val="center"/>
              <w:rPr>
                <w:color w:val="212529"/>
                <w:sz w:val="24"/>
                <w:szCs w:val="24"/>
              </w:rPr>
            </w:pPr>
            <w:r>
              <w:t>7</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0AE03076" w14:textId="77777777" w:rsidR="00744901" w:rsidRDefault="00254ED8">
            <w:pPr>
              <w:spacing w:line="240" w:lineRule="auto"/>
              <w:jc w:val="left"/>
              <w:rPr>
                <w:color w:val="000000"/>
                <w:sz w:val="24"/>
                <w:szCs w:val="24"/>
              </w:rPr>
            </w:pPr>
            <w:r>
              <w:t>status_code</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55AFDB09" w14:textId="77777777" w:rsidR="00744901" w:rsidRDefault="00254ED8">
            <w:pPr>
              <w:spacing w:line="240" w:lineRule="auto"/>
              <w:jc w:val="left"/>
              <w:rPr>
                <w:color w:val="212529"/>
                <w:sz w:val="24"/>
                <w:szCs w:val="24"/>
              </w:rPr>
            </w:pPr>
            <w:r>
              <w:t>TINYINT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5672BCA3" w14:textId="77777777" w:rsidR="00744901" w:rsidRDefault="00254ED8">
            <w:pPr>
              <w:keepNext/>
              <w:spacing w:line="240" w:lineRule="auto"/>
              <w:jc w:val="left"/>
              <w:rPr>
                <w:color w:val="212529"/>
                <w:sz w:val="24"/>
                <w:szCs w:val="24"/>
              </w:rPr>
            </w:pPr>
            <w:r>
              <w:t>Mã trạng thái của ca làm việc (ví dụ: 1-Hoạt động, 0-Không hoạt động).</w:t>
            </w:r>
          </w:p>
        </w:tc>
      </w:tr>
      <w:tr w:rsidR="00744901" w14:paraId="6A5FF1C7"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5C0D6ED7" w14:textId="77777777" w:rsidR="00744901" w:rsidRDefault="00254ED8">
            <w:pPr>
              <w:spacing w:line="240" w:lineRule="auto"/>
              <w:jc w:val="center"/>
              <w:rPr>
                <w:color w:val="212529"/>
                <w:sz w:val="24"/>
                <w:szCs w:val="24"/>
              </w:rPr>
            </w:pPr>
            <w:r>
              <w:t>8</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0A620759" w14:textId="77777777" w:rsidR="00744901" w:rsidRDefault="00254ED8">
            <w:pPr>
              <w:spacing w:line="240" w:lineRule="auto"/>
              <w:jc w:val="left"/>
              <w:rPr>
                <w:color w:val="000000"/>
                <w:sz w:val="24"/>
                <w:szCs w:val="24"/>
              </w:rPr>
            </w:pPr>
            <w:r>
              <w:t>type</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6DC0A19E" w14:textId="77777777" w:rsidR="00744901" w:rsidRDefault="00254ED8">
            <w:pPr>
              <w:spacing w:line="240" w:lineRule="auto"/>
              <w:jc w:val="left"/>
              <w:rPr>
                <w:color w:val="212529"/>
                <w:sz w:val="24"/>
                <w:szCs w:val="24"/>
              </w:rPr>
            </w:pPr>
            <w:r>
              <w:t>TINYINT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120524C2" w14:textId="77777777" w:rsidR="00744901" w:rsidRDefault="00254ED8">
            <w:pPr>
              <w:keepNext/>
              <w:spacing w:line="240" w:lineRule="auto"/>
              <w:jc w:val="left"/>
              <w:rPr>
                <w:color w:val="212529"/>
                <w:sz w:val="24"/>
                <w:szCs w:val="24"/>
              </w:rPr>
            </w:pPr>
            <w:r>
              <w:t>Kiểu bảng hoặc loại ca làm việc (dùng để phân loại).</w:t>
            </w:r>
          </w:p>
        </w:tc>
      </w:tr>
      <w:tr w:rsidR="00744901" w14:paraId="315051FB"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7DCB4E2F" w14:textId="77777777" w:rsidR="00744901" w:rsidRDefault="00254ED8">
            <w:pPr>
              <w:spacing w:line="240" w:lineRule="auto"/>
              <w:jc w:val="center"/>
              <w:rPr>
                <w:color w:val="212529"/>
                <w:sz w:val="24"/>
                <w:szCs w:val="24"/>
              </w:rPr>
            </w:pPr>
            <w:r>
              <w:t>9</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7B835AAE" w14:textId="77777777" w:rsidR="00744901" w:rsidRDefault="00254ED8">
            <w:pPr>
              <w:spacing w:line="240" w:lineRule="auto"/>
              <w:jc w:val="left"/>
              <w:rPr>
                <w:color w:val="000000"/>
                <w:sz w:val="24"/>
                <w:szCs w:val="24"/>
              </w:rPr>
            </w:pPr>
            <w:r>
              <w:t>createdAt</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793ABDEB" w14:textId="77777777" w:rsidR="00744901" w:rsidRDefault="00254ED8">
            <w:pPr>
              <w:spacing w:line="240" w:lineRule="auto"/>
              <w:jc w:val="left"/>
              <w:rPr>
                <w:color w:val="212529"/>
                <w:sz w:val="24"/>
                <w:szCs w:val="24"/>
              </w:rPr>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5D94D230" w14:textId="77777777" w:rsidR="00744901" w:rsidRDefault="00254ED8">
            <w:pPr>
              <w:keepNext/>
              <w:spacing w:line="240" w:lineRule="auto"/>
              <w:jc w:val="left"/>
              <w:rPr>
                <w:color w:val="212529"/>
                <w:sz w:val="24"/>
                <w:szCs w:val="24"/>
              </w:rPr>
            </w:pPr>
            <w:r>
              <w:t>Ngày tạo bản ghi ca làm việc.</w:t>
            </w:r>
          </w:p>
        </w:tc>
      </w:tr>
      <w:tr w:rsidR="00744901" w14:paraId="7D52D59C"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7165DC27" w14:textId="77777777" w:rsidR="00744901" w:rsidRDefault="00254ED8">
            <w:pPr>
              <w:spacing w:line="240" w:lineRule="auto"/>
              <w:jc w:val="center"/>
              <w:rPr>
                <w:color w:val="212529"/>
                <w:sz w:val="24"/>
                <w:szCs w:val="24"/>
              </w:rPr>
            </w:pPr>
            <w:r>
              <w:t>10</w:t>
            </w:r>
          </w:p>
        </w:tc>
        <w:tc>
          <w:tcPr>
            <w:tcW w:w="1748" w:type="dxa"/>
            <w:tcBorders>
              <w:top w:val="single" w:sz="6" w:space="0" w:color="000000"/>
              <w:left w:val="single" w:sz="6" w:space="0" w:color="000000"/>
              <w:bottom w:val="single" w:sz="6" w:space="0" w:color="000000"/>
              <w:right w:val="single" w:sz="6" w:space="0" w:color="000000"/>
            </w:tcBorders>
            <w:shd w:val="clear" w:color="auto" w:fill="FFFFFF"/>
          </w:tcPr>
          <w:p w14:paraId="6BBBB96E" w14:textId="77777777" w:rsidR="00744901" w:rsidRDefault="00254ED8">
            <w:pPr>
              <w:spacing w:line="240" w:lineRule="auto"/>
              <w:jc w:val="left"/>
              <w:rPr>
                <w:color w:val="000000"/>
                <w:sz w:val="24"/>
                <w:szCs w:val="24"/>
              </w:rPr>
            </w:pPr>
            <w:r>
              <w:t>updatedAt</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1BC59525" w14:textId="77777777" w:rsidR="00744901" w:rsidRDefault="00254ED8">
            <w:pPr>
              <w:spacing w:line="240" w:lineRule="auto"/>
              <w:jc w:val="left"/>
              <w:rPr>
                <w:color w:val="212529"/>
                <w:sz w:val="24"/>
                <w:szCs w:val="24"/>
              </w:rPr>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05F75A60" w14:textId="77777777" w:rsidR="00744901" w:rsidRDefault="00254ED8">
            <w:pPr>
              <w:keepNext/>
              <w:spacing w:line="240" w:lineRule="auto"/>
              <w:jc w:val="left"/>
              <w:rPr>
                <w:color w:val="212529"/>
                <w:sz w:val="24"/>
                <w:szCs w:val="24"/>
              </w:rPr>
            </w:pPr>
            <w:r>
              <w:t>Ngày cập nhật bản ghi ca làm việc lần cuối.</w:t>
            </w:r>
          </w:p>
        </w:tc>
      </w:tr>
    </w:tbl>
    <w:p w14:paraId="55938442" w14:textId="77777777" w:rsidR="00744901" w:rsidRDefault="00744901">
      <w:bookmarkStart w:id="109" w:name="_gqxge16srzk3" w:colFirst="0" w:colLast="0"/>
      <w:bookmarkEnd w:id="109"/>
    </w:p>
    <w:p w14:paraId="1745C932" w14:textId="7EEED98B" w:rsidR="00744901" w:rsidRDefault="00254ED8">
      <w:pPr>
        <w:numPr>
          <w:ilvl w:val="0"/>
          <w:numId w:val="6"/>
        </w:numPr>
        <w:pBdr>
          <w:top w:val="nil"/>
          <w:left w:val="nil"/>
          <w:bottom w:val="nil"/>
          <w:right w:val="nil"/>
          <w:between w:val="nil"/>
        </w:pBdr>
        <w:rPr>
          <w:b/>
          <w:bCs/>
          <w:color w:val="000000"/>
        </w:rPr>
      </w:pPr>
      <w:r>
        <w:rPr>
          <w:b/>
          <w:bCs/>
          <w:color w:val="000000"/>
        </w:rPr>
        <w:t>Bảng departments</w:t>
      </w:r>
    </w:p>
    <w:p w14:paraId="6475D4E0" w14:textId="3A051FE0" w:rsidR="00D97A86" w:rsidRPr="00D97A86" w:rsidRDefault="00D97A86" w:rsidP="00D97A86">
      <w:pPr>
        <w:pStyle w:val="Caption"/>
        <w:rPr>
          <w:color w:val="000000"/>
        </w:rPr>
      </w:pPr>
      <w:bookmarkStart w:id="110" w:name="_Toc217198750"/>
      <w:r>
        <w:t xml:space="preserve">Bảng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190F7A">
        <w:t>.</w:t>
      </w:r>
      <w:r w:rsidR="00415889">
        <w:fldChar w:fldCharType="begin"/>
      </w:r>
      <w:r w:rsidR="00415889">
        <w:instrText xml:space="preserve"> SEQ Bảng \* ARABIC \s 1 </w:instrText>
      </w:r>
      <w:r w:rsidR="00415889">
        <w:fldChar w:fldCharType="separate"/>
      </w:r>
      <w:r w:rsidR="00156745">
        <w:rPr>
          <w:noProof/>
        </w:rPr>
        <w:t>5</w:t>
      </w:r>
      <w:r w:rsidR="00415889">
        <w:rPr>
          <w:noProof/>
        </w:rPr>
        <w:fldChar w:fldCharType="end"/>
      </w:r>
      <w:r>
        <w:t xml:space="preserve">. </w:t>
      </w:r>
      <w:r w:rsidRPr="00D97A86">
        <w:rPr>
          <w:color w:val="000000"/>
        </w:rPr>
        <w:t>Lưu thông tin phòng ban trong công ty</w:t>
      </w:r>
      <w:bookmarkEnd w:id="110"/>
    </w:p>
    <w:tbl>
      <w:tblPr>
        <w:tblStyle w:val="aff"/>
        <w:tblW w:w="942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667"/>
        <w:gridCol w:w="1987"/>
        <w:gridCol w:w="1865"/>
        <w:gridCol w:w="4901"/>
      </w:tblGrid>
      <w:tr w:rsidR="00744901" w14:paraId="2F6D0432" w14:textId="77777777">
        <w:trPr>
          <w:tblHeader/>
        </w:trPr>
        <w:tc>
          <w:tcPr>
            <w:tcW w:w="667"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6B44483F" w14:textId="77777777" w:rsidR="00744901" w:rsidRDefault="00254ED8">
            <w:pPr>
              <w:spacing w:line="240" w:lineRule="auto"/>
              <w:jc w:val="center"/>
              <w:rPr>
                <w:b/>
                <w:bCs/>
                <w:color w:val="212529"/>
                <w:sz w:val="24"/>
                <w:szCs w:val="24"/>
              </w:rPr>
            </w:pPr>
            <w:r>
              <w:rPr>
                <w:b/>
                <w:bCs/>
                <w:color w:val="212529"/>
                <w:sz w:val="24"/>
                <w:szCs w:val="24"/>
              </w:rPr>
              <w:t>STT</w:t>
            </w:r>
          </w:p>
        </w:tc>
        <w:tc>
          <w:tcPr>
            <w:tcW w:w="1987"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359484DC" w14:textId="77777777" w:rsidR="00744901" w:rsidRDefault="00254ED8">
            <w:pPr>
              <w:spacing w:line="240" w:lineRule="auto"/>
              <w:jc w:val="center"/>
              <w:rPr>
                <w:b/>
                <w:bCs/>
                <w:color w:val="212529"/>
                <w:sz w:val="24"/>
                <w:szCs w:val="24"/>
              </w:rPr>
            </w:pPr>
            <w:r>
              <w:rPr>
                <w:b/>
                <w:bCs/>
                <w:color w:val="212529"/>
                <w:sz w:val="24"/>
                <w:szCs w:val="24"/>
              </w:rPr>
              <w:t>Tên Trường</w:t>
            </w:r>
          </w:p>
        </w:tc>
        <w:tc>
          <w:tcPr>
            <w:tcW w:w="1865"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1DB9BC06" w14:textId="77777777" w:rsidR="00744901" w:rsidRDefault="00254ED8">
            <w:pPr>
              <w:spacing w:line="240" w:lineRule="auto"/>
              <w:jc w:val="center"/>
              <w:rPr>
                <w:b/>
                <w:bCs/>
                <w:color w:val="212529"/>
                <w:sz w:val="24"/>
                <w:szCs w:val="24"/>
              </w:rPr>
            </w:pPr>
            <w:r>
              <w:rPr>
                <w:b/>
                <w:bCs/>
                <w:color w:val="212529"/>
                <w:sz w:val="24"/>
                <w:szCs w:val="24"/>
              </w:rPr>
              <w:t>Ràng buộc</w:t>
            </w:r>
          </w:p>
        </w:tc>
        <w:tc>
          <w:tcPr>
            <w:tcW w:w="4901"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796EEC52" w14:textId="77777777" w:rsidR="00744901" w:rsidRDefault="00254ED8">
            <w:pPr>
              <w:spacing w:line="240" w:lineRule="auto"/>
              <w:jc w:val="center"/>
              <w:rPr>
                <w:b/>
                <w:bCs/>
                <w:color w:val="212529"/>
                <w:sz w:val="24"/>
                <w:szCs w:val="24"/>
              </w:rPr>
            </w:pPr>
            <w:r>
              <w:rPr>
                <w:b/>
                <w:bCs/>
                <w:color w:val="212529"/>
                <w:sz w:val="24"/>
                <w:szCs w:val="24"/>
              </w:rPr>
              <w:t>Mô tả</w:t>
            </w:r>
          </w:p>
        </w:tc>
      </w:tr>
      <w:tr w:rsidR="00744901" w14:paraId="235F9AC5" w14:textId="77777777">
        <w:tc>
          <w:tcPr>
            <w:tcW w:w="667" w:type="dxa"/>
            <w:tcBorders>
              <w:top w:val="single" w:sz="6" w:space="0" w:color="000000"/>
              <w:left w:val="single" w:sz="6" w:space="0" w:color="000000"/>
              <w:bottom w:val="single" w:sz="6" w:space="0" w:color="000000"/>
              <w:right w:val="single" w:sz="6" w:space="0" w:color="000000"/>
            </w:tcBorders>
            <w:shd w:val="clear" w:color="auto" w:fill="FFFFFF"/>
          </w:tcPr>
          <w:p w14:paraId="0446B621" w14:textId="77777777" w:rsidR="00744901" w:rsidRDefault="00254ED8">
            <w:pPr>
              <w:spacing w:line="240" w:lineRule="auto"/>
              <w:jc w:val="center"/>
              <w:rPr>
                <w:color w:val="212529"/>
                <w:sz w:val="24"/>
                <w:szCs w:val="24"/>
              </w:rPr>
            </w:pPr>
            <w:r>
              <w:t>1</w:t>
            </w:r>
          </w:p>
        </w:tc>
        <w:tc>
          <w:tcPr>
            <w:tcW w:w="1987" w:type="dxa"/>
            <w:tcBorders>
              <w:top w:val="single" w:sz="6" w:space="0" w:color="000000"/>
              <w:left w:val="single" w:sz="6" w:space="0" w:color="000000"/>
              <w:bottom w:val="single" w:sz="6" w:space="0" w:color="000000"/>
              <w:right w:val="single" w:sz="6" w:space="0" w:color="000000"/>
            </w:tcBorders>
            <w:shd w:val="clear" w:color="auto" w:fill="FFFFFF"/>
          </w:tcPr>
          <w:p w14:paraId="27C5B9CD" w14:textId="77777777" w:rsidR="00744901" w:rsidRDefault="00254ED8">
            <w:pPr>
              <w:spacing w:line="240" w:lineRule="auto"/>
              <w:jc w:val="left"/>
              <w:rPr>
                <w:color w:val="212529"/>
                <w:sz w:val="24"/>
                <w:szCs w:val="24"/>
              </w:rPr>
            </w:pPr>
            <w:r>
              <w:t>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6775AE95" w14:textId="77777777" w:rsidR="00744901" w:rsidRDefault="00254ED8">
            <w:pPr>
              <w:spacing w:line="240" w:lineRule="auto"/>
              <w:jc w:val="left"/>
              <w:rPr>
                <w:color w:val="212529"/>
                <w:sz w:val="24"/>
                <w:szCs w:val="24"/>
              </w:rPr>
            </w:pPr>
            <w:r>
              <w:t>Khóa chính (BIGINT)</w:t>
            </w:r>
          </w:p>
        </w:tc>
        <w:tc>
          <w:tcPr>
            <w:tcW w:w="4901" w:type="dxa"/>
            <w:tcBorders>
              <w:top w:val="single" w:sz="6" w:space="0" w:color="000000"/>
              <w:left w:val="single" w:sz="6" w:space="0" w:color="000000"/>
              <w:bottom w:val="single" w:sz="6" w:space="0" w:color="000000"/>
              <w:right w:val="single" w:sz="6" w:space="0" w:color="000000"/>
            </w:tcBorders>
            <w:shd w:val="clear" w:color="auto" w:fill="FFFFFF"/>
          </w:tcPr>
          <w:p w14:paraId="28B7846A" w14:textId="77777777" w:rsidR="00744901" w:rsidRDefault="00254ED8">
            <w:pPr>
              <w:spacing w:line="240" w:lineRule="auto"/>
              <w:jc w:val="left"/>
              <w:rPr>
                <w:color w:val="212529"/>
                <w:sz w:val="24"/>
                <w:szCs w:val="24"/>
              </w:rPr>
            </w:pPr>
            <w:r>
              <w:t>Mã định danh duy nhất (ID) của phòng ban.</w:t>
            </w:r>
          </w:p>
        </w:tc>
      </w:tr>
      <w:tr w:rsidR="00744901" w14:paraId="64E659D8" w14:textId="77777777">
        <w:tc>
          <w:tcPr>
            <w:tcW w:w="667" w:type="dxa"/>
            <w:tcBorders>
              <w:top w:val="single" w:sz="6" w:space="0" w:color="000000"/>
              <w:left w:val="single" w:sz="6" w:space="0" w:color="000000"/>
              <w:bottom w:val="single" w:sz="6" w:space="0" w:color="000000"/>
              <w:right w:val="single" w:sz="6" w:space="0" w:color="000000"/>
            </w:tcBorders>
            <w:shd w:val="clear" w:color="auto" w:fill="FFFFFF"/>
          </w:tcPr>
          <w:p w14:paraId="25C13D40" w14:textId="77777777" w:rsidR="00744901" w:rsidRDefault="00254ED8">
            <w:pPr>
              <w:spacing w:line="240" w:lineRule="auto"/>
              <w:jc w:val="center"/>
              <w:rPr>
                <w:color w:val="212529"/>
                <w:sz w:val="24"/>
                <w:szCs w:val="24"/>
              </w:rPr>
            </w:pPr>
            <w:r>
              <w:t>2</w:t>
            </w:r>
          </w:p>
        </w:tc>
        <w:tc>
          <w:tcPr>
            <w:tcW w:w="1987" w:type="dxa"/>
            <w:tcBorders>
              <w:top w:val="single" w:sz="6" w:space="0" w:color="000000"/>
              <w:left w:val="single" w:sz="6" w:space="0" w:color="000000"/>
              <w:bottom w:val="single" w:sz="6" w:space="0" w:color="000000"/>
              <w:right w:val="single" w:sz="6" w:space="0" w:color="000000"/>
            </w:tcBorders>
            <w:shd w:val="clear" w:color="auto" w:fill="FFFFFF"/>
          </w:tcPr>
          <w:p w14:paraId="0157973F" w14:textId="77777777" w:rsidR="00744901" w:rsidRDefault="00254ED8">
            <w:pPr>
              <w:spacing w:line="240" w:lineRule="auto"/>
              <w:jc w:val="left"/>
              <w:rPr>
                <w:color w:val="000000"/>
                <w:sz w:val="24"/>
                <w:szCs w:val="24"/>
                <w:shd w:val="clear" w:color="auto" w:fill="FBFBFB"/>
              </w:rPr>
            </w:pPr>
            <w:r>
              <w:t>company_id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851FAF2" w14:textId="77777777" w:rsidR="00744901" w:rsidRDefault="00254ED8">
            <w:pPr>
              <w:spacing w:line="240" w:lineRule="auto"/>
              <w:jc w:val="left"/>
            </w:pPr>
            <w:r>
              <w:t>Khóa ngoại (BIGINT)</w:t>
            </w:r>
          </w:p>
        </w:tc>
        <w:tc>
          <w:tcPr>
            <w:tcW w:w="4901" w:type="dxa"/>
            <w:tcBorders>
              <w:top w:val="single" w:sz="6" w:space="0" w:color="000000"/>
              <w:left w:val="single" w:sz="6" w:space="0" w:color="000000"/>
              <w:bottom w:val="single" w:sz="6" w:space="0" w:color="000000"/>
              <w:right w:val="single" w:sz="6" w:space="0" w:color="000000"/>
            </w:tcBorders>
            <w:shd w:val="clear" w:color="auto" w:fill="FFFFFF"/>
          </w:tcPr>
          <w:p w14:paraId="1C14CC17" w14:textId="77777777" w:rsidR="00744901" w:rsidRDefault="00254ED8">
            <w:pPr>
              <w:spacing w:line="240" w:lineRule="auto"/>
              <w:jc w:val="left"/>
            </w:pPr>
            <w:r>
              <w:t>Mã công ty/đơn vị mà phòng ban này thuộc về (tham chiếu đến bảng companies).</w:t>
            </w:r>
          </w:p>
        </w:tc>
      </w:tr>
      <w:tr w:rsidR="00744901" w14:paraId="74DF1297" w14:textId="77777777">
        <w:tc>
          <w:tcPr>
            <w:tcW w:w="667" w:type="dxa"/>
            <w:tcBorders>
              <w:top w:val="single" w:sz="6" w:space="0" w:color="000000"/>
              <w:left w:val="single" w:sz="6" w:space="0" w:color="000000"/>
              <w:bottom w:val="single" w:sz="6" w:space="0" w:color="000000"/>
              <w:right w:val="single" w:sz="6" w:space="0" w:color="000000"/>
            </w:tcBorders>
            <w:shd w:val="clear" w:color="auto" w:fill="FFFFFF"/>
          </w:tcPr>
          <w:p w14:paraId="7411A099" w14:textId="77777777" w:rsidR="00744901" w:rsidRDefault="00254ED8">
            <w:pPr>
              <w:spacing w:line="240" w:lineRule="auto"/>
              <w:jc w:val="center"/>
              <w:rPr>
                <w:color w:val="212529"/>
                <w:sz w:val="24"/>
                <w:szCs w:val="24"/>
              </w:rPr>
            </w:pPr>
            <w:r>
              <w:t>3</w:t>
            </w:r>
          </w:p>
        </w:tc>
        <w:tc>
          <w:tcPr>
            <w:tcW w:w="1987" w:type="dxa"/>
            <w:tcBorders>
              <w:top w:val="single" w:sz="6" w:space="0" w:color="000000"/>
              <w:left w:val="single" w:sz="6" w:space="0" w:color="000000"/>
              <w:bottom w:val="single" w:sz="6" w:space="0" w:color="000000"/>
              <w:right w:val="single" w:sz="6" w:space="0" w:color="000000"/>
            </w:tcBorders>
            <w:shd w:val="clear" w:color="auto" w:fill="FFFFFF"/>
          </w:tcPr>
          <w:p w14:paraId="634B101B" w14:textId="77777777" w:rsidR="00744901" w:rsidRDefault="00254ED8">
            <w:pPr>
              <w:spacing w:line="240" w:lineRule="auto"/>
              <w:jc w:val="left"/>
            </w:pPr>
            <w:r>
              <w:t>manager_id</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51B5C5D5" w14:textId="77777777" w:rsidR="00744901" w:rsidRDefault="00254ED8">
            <w:pPr>
              <w:spacing w:line="240" w:lineRule="auto"/>
              <w:jc w:val="left"/>
            </w:pPr>
            <w:r>
              <w:t>Khóa ngoại (BIGINT)</w:t>
            </w:r>
          </w:p>
        </w:tc>
        <w:tc>
          <w:tcPr>
            <w:tcW w:w="4901" w:type="dxa"/>
            <w:tcBorders>
              <w:top w:val="single" w:sz="6" w:space="0" w:color="000000"/>
              <w:left w:val="single" w:sz="6" w:space="0" w:color="000000"/>
              <w:bottom w:val="single" w:sz="6" w:space="0" w:color="000000"/>
              <w:right w:val="single" w:sz="6" w:space="0" w:color="000000"/>
            </w:tcBorders>
            <w:shd w:val="clear" w:color="auto" w:fill="FFFFFF"/>
          </w:tcPr>
          <w:p w14:paraId="4573570B" w14:textId="77777777" w:rsidR="00744901" w:rsidRDefault="00254ED8">
            <w:pPr>
              <w:spacing w:line="240" w:lineRule="auto"/>
              <w:jc w:val="left"/>
            </w:pPr>
            <w:r>
              <w:t>Mã người dùng được chỉ định là quản lý phòng ban (tham chiếu đến bảng users).</w:t>
            </w:r>
          </w:p>
        </w:tc>
      </w:tr>
      <w:tr w:rsidR="00744901" w14:paraId="5F203569" w14:textId="77777777">
        <w:tc>
          <w:tcPr>
            <w:tcW w:w="667" w:type="dxa"/>
            <w:tcBorders>
              <w:top w:val="single" w:sz="6" w:space="0" w:color="000000"/>
              <w:left w:val="single" w:sz="6" w:space="0" w:color="000000"/>
              <w:bottom w:val="single" w:sz="6" w:space="0" w:color="000000"/>
              <w:right w:val="single" w:sz="6" w:space="0" w:color="000000"/>
            </w:tcBorders>
            <w:shd w:val="clear" w:color="auto" w:fill="FFFFFF"/>
          </w:tcPr>
          <w:p w14:paraId="2CD923A4" w14:textId="77777777" w:rsidR="00744901" w:rsidRDefault="00254ED8">
            <w:pPr>
              <w:spacing w:line="240" w:lineRule="auto"/>
              <w:jc w:val="center"/>
              <w:rPr>
                <w:color w:val="212529"/>
                <w:sz w:val="24"/>
                <w:szCs w:val="24"/>
              </w:rPr>
            </w:pPr>
            <w:r>
              <w:t>4</w:t>
            </w:r>
          </w:p>
        </w:tc>
        <w:tc>
          <w:tcPr>
            <w:tcW w:w="1987" w:type="dxa"/>
            <w:tcBorders>
              <w:top w:val="single" w:sz="6" w:space="0" w:color="000000"/>
              <w:left w:val="single" w:sz="6" w:space="0" w:color="000000"/>
              <w:bottom w:val="single" w:sz="6" w:space="0" w:color="000000"/>
              <w:right w:val="single" w:sz="6" w:space="0" w:color="000000"/>
            </w:tcBorders>
            <w:shd w:val="clear" w:color="auto" w:fill="FFFFFF"/>
          </w:tcPr>
          <w:p w14:paraId="21391CED" w14:textId="77777777" w:rsidR="00744901" w:rsidRDefault="00254ED8">
            <w:pPr>
              <w:spacing w:line="240" w:lineRule="auto"/>
              <w:jc w:val="left"/>
              <w:rPr>
                <w:color w:val="212529"/>
                <w:sz w:val="24"/>
                <w:szCs w:val="24"/>
              </w:rPr>
            </w:pPr>
            <w:r>
              <w:t>name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27177B7A" w14:textId="77777777" w:rsidR="00744901" w:rsidRDefault="00254ED8">
            <w:pPr>
              <w:spacing w:line="240" w:lineRule="auto"/>
              <w:jc w:val="left"/>
            </w:pPr>
            <w:r>
              <w:t>VARCHAR(255)</w:t>
            </w:r>
          </w:p>
        </w:tc>
        <w:tc>
          <w:tcPr>
            <w:tcW w:w="4901" w:type="dxa"/>
            <w:tcBorders>
              <w:top w:val="single" w:sz="6" w:space="0" w:color="000000"/>
              <w:left w:val="single" w:sz="6" w:space="0" w:color="000000"/>
              <w:bottom w:val="single" w:sz="6" w:space="0" w:color="000000"/>
              <w:right w:val="single" w:sz="6" w:space="0" w:color="000000"/>
            </w:tcBorders>
            <w:shd w:val="clear" w:color="auto" w:fill="FFFFFF"/>
          </w:tcPr>
          <w:p w14:paraId="4AE8C6D2" w14:textId="77777777" w:rsidR="00744901" w:rsidRDefault="00254ED8">
            <w:pPr>
              <w:spacing w:line="240" w:lineRule="auto"/>
              <w:jc w:val="left"/>
              <w:rPr>
                <w:color w:val="212529"/>
                <w:sz w:val="24"/>
                <w:szCs w:val="24"/>
              </w:rPr>
            </w:pPr>
            <w:r>
              <w:t>Tên gọi của phòng ban (ví dụ: Phòng Kế toán, Phòng Hành chính). (Lưu ý: Kiểu dữ liệu BIGINT trong dữ liệu bạn nhập có lẽ là lỗi đánh máy, tôi sửa thành VARCHAR(255) theo logic tên phòng ban).</w:t>
            </w:r>
          </w:p>
        </w:tc>
      </w:tr>
      <w:tr w:rsidR="00744901" w14:paraId="002B03DF" w14:textId="77777777">
        <w:trPr>
          <w:trHeight w:val="300"/>
        </w:trPr>
        <w:tc>
          <w:tcPr>
            <w:tcW w:w="667" w:type="dxa"/>
            <w:tcBorders>
              <w:top w:val="single" w:sz="6" w:space="0" w:color="000000"/>
              <w:left w:val="single" w:sz="6" w:space="0" w:color="000000"/>
              <w:bottom w:val="single" w:sz="6" w:space="0" w:color="000000"/>
              <w:right w:val="single" w:sz="6" w:space="0" w:color="000000"/>
            </w:tcBorders>
            <w:shd w:val="clear" w:color="auto" w:fill="FFFFFF"/>
          </w:tcPr>
          <w:p w14:paraId="71ADF627" w14:textId="77777777" w:rsidR="00744901" w:rsidRDefault="00254ED8">
            <w:pPr>
              <w:spacing w:line="240" w:lineRule="auto"/>
              <w:jc w:val="center"/>
              <w:rPr>
                <w:color w:val="212529"/>
                <w:sz w:val="24"/>
                <w:szCs w:val="24"/>
              </w:rPr>
            </w:pPr>
            <w:r>
              <w:t>5</w:t>
            </w:r>
          </w:p>
        </w:tc>
        <w:tc>
          <w:tcPr>
            <w:tcW w:w="1987" w:type="dxa"/>
            <w:tcBorders>
              <w:top w:val="single" w:sz="6" w:space="0" w:color="000000"/>
              <w:left w:val="single" w:sz="6" w:space="0" w:color="000000"/>
              <w:bottom w:val="single" w:sz="6" w:space="0" w:color="000000"/>
              <w:right w:val="single" w:sz="6" w:space="0" w:color="000000"/>
            </w:tcBorders>
            <w:shd w:val="clear" w:color="auto" w:fill="FFFFFF"/>
          </w:tcPr>
          <w:p w14:paraId="39C91D6B" w14:textId="77777777" w:rsidR="00744901" w:rsidRDefault="00254ED8">
            <w:pPr>
              <w:spacing w:line="240" w:lineRule="auto"/>
              <w:jc w:val="left"/>
            </w:pPr>
            <w:r>
              <w:t>status_code</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737A7765" w14:textId="77777777" w:rsidR="00744901" w:rsidRDefault="00254ED8">
            <w:pPr>
              <w:spacing w:line="240" w:lineRule="auto"/>
              <w:jc w:val="left"/>
              <w:rPr>
                <w:color w:val="212529"/>
                <w:sz w:val="24"/>
                <w:szCs w:val="24"/>
              </w:rPr>
            </w:pPr>
            <w:r>
              <w:t>TINYINT</w:t>
            </w:r>
          </w:p>
        </w:tc>
        <w:tc>
          <w:tcPr>
            <w:tcW w:w="4901" w:type="dxa"/>
            <w:tcBorders>
              <w:top w:val="single" w:sz="6" w:space="0" w:color="000000"/>
              <w:left w:val="single" w:sz="6" w:space="0" w:color="000000"/>
              <w:bottom w:val="single" w:sz="6" w:space="0" w:color="000000"/>
              <w:right w:val="single" w:sz="6" w:space="0" w:color="000000"/>
            </w:tcBorders>
            <w:shd w:val="clear" w:color="auto" w:fill="FFFFFF"/>
          </w:tcPr>
          <w:p w14:paraId="3C43629D" w14:textId="77777777" w:rsidR="00744901" w:rsidRDefault="00254ED8">
            <w:pPr>
              <w:spacing w:line="240" w:lineRule="auto"/>
              <w:jc w:val="left"/>
              <w:rPr>
                <w:color w:val="212529"/>
                <w:sz w:val="24"/>
                <w:szCs w:val="24"/>
              </w:rPr>
            </w:pPr>
            <w:r>
              <w:t>Mã trạng thái của phòng ban (ví dụ: 1-Hoạt động, 0-Ngừng hoạt động).</w:t>
            </w:r>
          </w:p>
        </w:tc>
      </w:tr>
      <w:tr w:rsidR="00744901" w14:paraId="109D5CB7" w14:textId="77777777">
        <w:trPr>
          <w:trHeight w:val="300"/>
        </w:trPr>
        <w:tc>
          <w:tcPr>
            <w:tcW w:w="667" w:type="dxa"/>
            <w:tcBorders>
              <w:top w:val="single" w:sz="6" w:space="0" w:color="000000"/>
              <w:left w:val="single" w:sz="6" w:space="0" w:color="000000"/>
              <w:bottom w:val="single" w:sz="6" w:space="0" w:color="000000"/>
              <w:right w:val="single" w:sz="6" w:space="0" w:color="000000"/>
            </w:tcBorders>
            <w:shd w:val="clear" w:color="auto" w:fill="FFFFFF"/>
          </w:tcPr>
          <w:p w14:paraId="0D402588" w14:textId="77777777" w:rsidR="00744901" w:rsidRDefault="00254ED8">
            <w:pPr>
              <w:spacing w:line="240" w:lineRule="auto"/>
              <w:jc w:val="center"/>
              <w:rPr>
                <w:color w:val="212529"/>
                <w:sz w:val="24"/>
                <w:szCs w:val="24"/>
              </w:rPr>
            </w:pPr>
            <w:r>
              <w:t>6</w:t>
            </w:r>
          </w:p>
        </w:tc>
        <w:tc>
          <w:tcPr>
            <w:tcW w:w="1987" w:type="dxa"/>
            <w:tcBorders>
              <w:top w:val="single" w:sz="6" w:space="0" w:color="000000"/>
              <w:left w:val="single" w:sz="6" w:space="0" w:color="000000"/>
              <w:bottom w:val="single" w:sz="6" w:space="0" w:color="000000"/>
              <w:right w:val="single" w:sz="6" w:space="0" w:color="000000"/>
            </w:tcBorders>
            <w:shd w:val="clear" w:color="auto" w:fill="FFFFFF"/>
          </w:tcPr>
          <w:p w14:paraId="70EC89A1" w14:textId="77777777" w:rsidR="00744901" w:rsidRDefault="00254ED8">
            <w:pPr>
              <w:spacing w:line="240" w:lineRule="auto"/>
              <w:jc w:val="left"/>
              <w:rPr>
                <w:color w:val="212529"/>
                <w:sz w:val="24"/>
                <w:szCs w:val="24"/>
              </w:rPr>
            </w:pPr>
            <w:r>
              <w:t>createdAt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3D68C8AF" w14:textId="77777777" w:rsidR="00744901" w:rsidRDefault="00254ED8">
            <w:pPr>
              <w:spacing w:line="240" w:lineRule="auto"/>
              <w:jc w:val="left"/>
              <w:rPr>
                <w:color w:val="212529"/>
                <w:sz w:val="24"/>
                <w:szCs w:val="24"/>
              </w:rPr>
            </w:pPr>
            <w:r>
              <w:t>TIMESTAMP</w:t>
            </w:r>
          </w:p>
        </w:tc>
        <w:tc>
          <w:tcPr>
            <w:tcW w:w="4901" w:type="dxa"/>
            <w:tcBorders>
              <w:top w:val="single" w:sz="6" w:space="0" w:color="000000"/>
              <w:left w:val="single" w:sz="6" w:space="0" w:color="000000"/>
              <w:bottom w:val="single" w:sz="6" w:space="0" w:color="000000"/>
              <w:right w:val="single" w:sz="6" w:space="0" w:color="000000"/>
            </w:tcBorders>
            <w:shd w:val="clear" w:color="auto" w:fill="FFFFFF"/>
          </w:tcPr>
          <w:p w14:paraId="77E7BF28" w14:textId="77777777" w:rsidR="00744901" w:rsidRDefault="00254ED8">
            <w:pPr>
              <w:spacing w:line="240" w:lineRule="auto"/>
              <w:jc w:val="left"/>
              <w:rPr>
                <w:color w:val="212529"/>
                <w:sz w:val="24"/>
                <w:szCs w:val="24"/>
              </w:rPr>
            </w:pPr>
            <w:r>
              <w:t>Ngày tạo bản ghi phòng ban.</w:t>
            </w:r>
          </w:p>
        </w:tc>
      </w:tr>
      <w:tr w:rsidR="00744901" w14:paraId="6666D119" w14:textId="77777777">
        <w:trPr>
          <w:trHeight w:val="300"/>
        </w:trPr>
        <w:tc>
          <w:tcPr>
            <w:tcW w:w="667" w:type="dxa"/>
            <w:tcBorders>
              <w:top w:val="single" w:sz="6" w:space="0" w:color="000000"/>
              <w:left w:val="single" w:sz="6" w:space="0" w:color="000000"/>
              <w:bottom w:val="single" w:sz="6" w:space="0" w:color="000000"/>
              <w:right w:val="single" w:sz="6" w:space="0" w:color="000000"/>
            </w:tcBorders>
            <w:shd w:val="clear" w:color="auto" w:fill="FFFFFF"/>
          </w:tcPr>
          <w:p w14:paraId="7FFAA3A1" w14:textId="77777777" w:rsidR="00744901" w:rsidRDefault="00254ED8">
            <w:pPr>
              <w:spacing w:line="240" w:lineRule="auto"/>
              <w:jc w:val="center"/>
              <w:rPr>
                <w:color w:val="212529"/>
                <w:sz w:val="24"/>
                <w:szCs w:val="24"/>
              </w:rPr>
            </w:pPr>
            <w:r>
              <w:t>7</w:t>
            </w:r>
          </w:p>
        </w:tc>
        <w:tc>
          <w:tcPr>
            <w:tcW w:w="1987" w:type="dxa"/>
            <w:tcBorders>
              <w:top w:val="single" w:sz="6" w:space="0" w:color="000000"/>
              <w:left w:val="single" w:sz="6" w:space="0" w:color="000000"/>
              <w:bottom w:val="single" w:sz="6" w:space="0" w:color="000000"/>
              <w:right w:val="single" w:sz="6" w:space="0" w:color="000000"/>
            </w:tcBorders>
            <w:shd w:val="clear" w:color="auto" w:fill="FFFFFF"/>
          </w:tcPr>
          <w:p w14:paraId="4D645ECF" w14:textId="77777777" w:rsidR="00744901" w:rsidRDefault="00254ED8">
            <w:pPr>
              <w:spacing w:line="240" w:lineRule="auto"/>
              <w:jc w:val="left"/>
              <w:rPr>
                <w:color w:val="212529"/>
                <w:sz w:val="24"/>
                <w:szCs w:val="24"/>
              </w:rPr>
            </w:pPr>
            <w:r>
              <w:t>updatedAt</w:t>
            </w:r>
          </w:p>
        </w:tc>
        <w:tc>
          <w:tcPr>
            <w:tcW w:w="1865" w:type="dxa"/>
            <w:tcBorders>
              <w:top w:val="single" w:sz="6" w:space="0" w:color="000000"/>
              <w:left w:val="single" w:sz="6" w:space="0" w:color="000000"/>
              <w:bottom w:val="single" w:sz="6" w:space="0" w:color="000000"/>
              <w:right w:val="single" w:sz="6" w:space="0" w:color="000000"/>
            </w:tcBorders>
            <w:shd w:val="clear" w:color="auto" w:fill="FFFFFF"/>
          </w:tcPr>
          <w:p w14:paraId="1E9606D7" w14:textId="77777777" w:rsidR="00744901" w:rsidRDefault="00254ED8">
            <w:pPr>
              <w:spacing w:line="240" w:lineRule="auto"/>
              <w:jc w:val="left"/>
              <w:rPr>
                <w:color w:val="212529"/>
                <w:sz w:val="24"/>
                <w:szCs w:val="24"/>
              </w:rPr>
            </w:pPr>
            <w:r>
              <w:t>TIMESTAMP</w:t>
            </w:r>
          </w:p>
        </w:tc>
        <w:tc>
          <w:tcPr>
            <w:tcW w:w="4901" w:type="dxa"/>
            <w:tcBorders>
              <w:top w:val="single" w:sz="6" w:space="0" w:color="000000"/>
              <w:left w:val="single" w:sz="6" w:space="0" w:color="000000"/>
              <w:bottom w:val="single" w:sz="6" w:space="0" w:color="000000"/>
              <w:right w:val="single" w:sz="6" w:space="0" w:color="000000"/>
            </w:tcBorders>
            <w:shd w:val="clear" w:color="auto" w:fill="FFFFFF"/>
          </w:tcPr>
          <w:p w14:paraId="7C911F33" w14:textId="77777777" w:rsidR="00744901" w:rsidRDefault="00254ED8">
            <w:pPr>
              <w:spacing w:line="240" w:lineRule="auto"/>
              <w:jc w:val="left"/>
              <w:rPr>
                <w:color w:val="212529"/>
                <w:sz w:val="24"/>
                <w:szCs w:val="24"/>
              </w:rPr>
            </w:pPr>
            <w:r>
              <w:t>Ngày cập nhật bản ghi phòng ban lần cuối.</w:t>
            </w:r>
          </w:p>
        </w:tc>
      </w:tr>
    </w:tbl>
    <w:p w14:paraId="2A2C8297" w14:textId="659516B4" w:rsidR="00744901" w:rsidRDefault="00254ED8">
      <w:pPr>
        <w:numPr>
          <w:ilvl w:val="0"/>
          <w:numId w:val="6"/>
        </w:numPr>
        <w:pBdr>
          <w:top w:val="nil"/>
          <w:left w:val="nil"/>
          <w:bottom w:val="nil"/>
          <w:right w:val="nil"/>
          <w:between w:val="nil"/>
        </w:pBdr>
        <w:rPr>
          <w:b/>
          <w:bCs/>
          <w:color w:val="000000"/>
        </w:rPr>
      </w:pPr>
      <w:bookmarkStart w:id="111" w:name="_63d2zbgupclh" w:colFirst="0" w:colLast="0"/>
      <w:bookmarkEnd w:id="111"/>
      <w:r>
        <w:rPr>
          <w:b/>
          <w:bCs/>
          <w:color w:val="000000"/>
        </w:rPr>
        <w:t>Bảng Overtimes</w:t>
      </w:r>
    </w:p>
    <w:p w14:paraId="229B2E89" w14:textId="5D555C60" w:rsidR="00190F7A" w:rsidRPr="00190F7A" w:rsidRDefault="00190F7A" w:rsidP="00190F7A">
      <w:pPr>
        <w:pStyle w:val="Caption"/>
        <w:rPr>
          <w:color w:val="000000"/>
        </w:rPr>
      </w:pPr>
      <w:bookmarkStart w:id="112" w:name="_Toc217198751"/>
      <w:r>
        <w:t xml:space="preserve">Bảng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t>.</w:t>
      </w:r>
      <w:r w:rsidR="00415889">
        <w:fldChar w:fldCharType="begin"/>
      </w:r>
      <w:r w:rsidR="00415889">
        <w:instrText xml:space="preserve"> SEQ Bảng \* ARABIC \s 1 </w:instrText>
      </w:r>
      <w:r w:rsidR="00415889">
        <w:fldChar w:fldCharType="separate"/>
      </w:r>
      <w:r w:rsidR="00156745">
        <w:rPr>
          <w:noProof/>
        </w:rPr>
        <w:t>6</w:t>
      </w:r>
      <w:r w:rsidR="00415889">
        <w:rPr>
          <w:noProof/>
        </w:rPr>
        <w:fldChar w:fldCharType="end"/>
      </w:r>
      <w:r>
        <w:t xml:space="preserve">. </w:t>
      </w:r>
      <w:r w:rsidRPr="00190F7A">
        <w:rPr>
          <w:color w:val="000000"/>
        </w:rPr>
        <w:t>Lưu thông tin các đơn đăng ký và lịch sử làm thêm giờ</w:t>
      </w:r>
      <w:bookmarkEnd w:id="112"/>
    </w:p>
    <w:tbl>
      <w:tblPr>
        <w:tblStyle w:val="aff0"/>
        <w:tblW w:w="942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674"/>
        <w:gridCol w:w="2012"/>
        <w:gridCol w:w="1720"/>
        <w:gridCol w:w="5014"/>
      </w:tblGrid>
      <w:tr w:rsidR="00744901" w14:paraId="40FAA620" w14:textId="77777777">
        <w:trPr>
          <w:tblHeader/>
        </w:trPr>
        <w:tc>
          <w:tcPr>
            <w:tcW w:w="674"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089AA6E9" w14:textId="77777777" w:rsidR="00744901" w:rsidRDefault="00254ED8">
            <w:pPr>
              <w:spacing w:line="240" w:lineRule="auto"/>
              <w:jc w:val="center"/>
              <w:rPr>
                <w:b/>
                <w:bCs/>
                <w:color w:val="212529"/>
                <w:sz w:val="24"/>
                <w:szCs w:val="24"/>
              </w:rPr>
            </w:pPr>
            <w:r>
              <w:rPr>
                <w:b/>
                <w:bCs/>
                <w:color w:val="212529"/>
                <w:sz w:val="24"/>
                <w:szCs w:val="24"/>
              </w:rPr>
              <w:t>STT</w:t>
            </w:r>
          </w:p>
        </w:tc>
        <w:tc>
          <w:tcPr>
            <w:tcW w:w="2012"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3001FA22" w14:textId="77777777" w:rsidR="00744901" w:rsidRDefault="00254ED8">
            <w:pPr>
              <w:spacing w:line="240" w:lineRule="auto"/>
              <w:jc w:val="center"/>
              <w:rPr>
                <w:b/>
                <w:bCs/>
                <w:color w:val="212529"/>
                <w:sz w:val="24"/>
                <w:szCs w:val="24"/>
              </w:rPr>
            </w:pPr>
            <w:r>
              <w:rPr>
                <w:b/>
                <w:bCs/>
                <w:color w:val="212529"/>
                <w:sz w:val="24"/>
                <w:szCs w:val="24"/>
              </w:rPr>
              <w:t>Tên Trường</w:t>
            </w:r>
          </w:p>
        </w:tc>
        <w:tc>
          <w:tcPr>
            <w:tcW w:w="1720"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56E5BAC0" w14:textId="77777777" w:rsidR="00744901" w:rsidRDefault="00254ED8">
            <w:pPr>
              <w:spacing w:line="240" w:lineRule="auto"/>
              <w:jc w:val="center"/>
              <w:rPr>
                <w:b/>
                <w:bCs/>
                <w:color w:val="212529"/>
                <w:sz w:val="24"/>
                <w:szCs w:val="24"/>
              </w:rPr>
            </w:pPr>
            <w:r>
              <w:rPr>
                <w:b/>
                <w:bCs/>
                <w:color w:val="212529"/>
                <w:sz w:val="24"/>
                <w:szCs w:val="24"/>
              </w:rPr>
              <w:t>Ràng buộc</w:t>
            </w:r>
          </w:p>
        </w:tc>
        <w:tc>
          <w:tcPr>
            <w:tcW w:w="5014"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463A2DC5" w14:textId="77777777" w:rsidR="00744901" w:rsidRDefault="00254ED8">
            <w:pPr>
              <w:spacing w:line="240" w:lineRule="auto"/>
              <w:jc w:val="center"/>
              <w:rPr>
                <w:b/>
                <w:bCs/>
                <w:color w:val="212529"/>
                <w:sz w:val="24"/>
                <w:szCs w:val="24"/>
              </w:rPr>
            </w:pPr>
            <w:r>
              <w:rPr>
                <w:b/>
                <w:bCs/>
                <w:color w:val="212529"/>
                <w:sz w:val="24"/>
                <w:szCs w:val="24"/>
              </w:rPr>
              <w:t>Mô tả</w:t>
            </w:r>
          </w:p>
        </w:tc>
      </w:tr>
      <w:tr w:rsidR="00744901" w14:paraId="621D481D"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6AC3DF02" w14:textId="77777777" w:rsidR="00744901" w:rsidRDefault="00254ED8">
            <w:pPr>
              <w:spacing w:line="240" w:lineRule="auto"/>
              <w:jc w:val="center"/>
              <w:rPr>
                <w:color w:val="212529"/>
                <w:sz w:val="24"/>
                <w:szCs w:val="24"/>
              </w:rPr>
            </w:pPr>
            <w:r>
              <w:t>1</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774F3135" w14:textId="77777777" w:rsidR="00744901" w:rsidRDefault="00254ED8">
            <w:pPr>
              <w:spacing w:line="240" w:lineRule="auto"/>
              <w:jc w:val="left"/>
              <w:rPr>
                <w:color w:val="212529"/>
                <w:sz w:val="24"/>
                <w:szCs w:val="24"/>
              </w:rPr>
            </w:pPr>
            <w:r>
              <w:t>id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341FA428" w14:textId="77777777" w:rsidR="00744901" w:rsidRDefault="00254ED8">
            <w:pPr>
              <w:spacing w:line="240" w:lineRule="auto"/>
              <w:jc w:val="left"/>
            </w:pPr>
            <w:r>
              <w:t>Khóa chính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3CE96D92" w14:textId="77777777" w:rsidR="00744901" w:rsidRDefault="00254ED8">
            <w:pPr>
              <w:spacing w:line="240" w:lineRule="auto"/>
              <w:jc w:val="left"/>
              <w:rPr>
                <w:color w:val="212529"/>
                <w:sz w:val="24"/>
                <w:szCs w:val="24"/>
              </w:rPr>
            </w:pPr>
            <w:r>
              <w:t>Mã định danh duy nhất (ID) của đơn làm thêm giờ.</w:t>
            </w:r>
          </w:p>
        </w:tc>
      </w:tr>
      <w:tr w:rsidR="00744901" w14:paraId="7952CFFE"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186464B8" w14:textId="77777777" w:rsidR="00744901" w:rsidRDefault="00254ED8">
            <w:pPr>
              <w:spacing w:line="240" w:lineRule="auto"/>
              <w:jc w:val="center"/>
              <w:rPr>
                <w:color w:val="212529"/>
                <w:sz w:val="24"/>
                <w:szCs w:val="24"/>
              </w:rPr>
            </w:pPr>
            <w:r>
              <w:t>2</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5E7894B3" w14:textId="77777777" w:rsidR="00744901" w:rsidRDefault="00254ED8">
            <w:pPr>
              <w:spacing w:line="240" w:lineRule="auto"/>
              <w:jc w:val="left"/>
            </w:pPr>
            <w:r>
              <w:t>user_id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52ED7729" w14:textId="77777777" w:rsidR="00744901" w:rsidRDefault="00254ED8">
            <w:pPr>
              <w:spacing w:line="240" w:lineRule="auto"/>
              <w:jc w:val="left"/>
            </w:pPr>
            <w:r>
              <w:t>Khóa ngoại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7B013B74" w14:textId="77777777" w:rsidR="00744901" w:rsidRDefault="00254ED8">
            <w:pPr>
              <w:spacing w:line="240" w:lineRule="auto"/>
              <w:jc w:val="left"/>
            </w:pPr>
            <w:r>
              <w:t>Mã nhân viên đăng ký làm thêm giờ (tham chiếu đến bảng users).</w:t>
            </w:r>
          </w:p>
        </w:tc>
      </w:tr>
      <w:tr w:rsidR="00744901" w14:paraId="039740A0"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7902310A" w14:textId="77777777" w:rsidR="00744901" w:rsidRDefault="00254ED8">
            <w:pPr>
              <w:spacing w:line="240" w:lineRule="auto"/>
              <w:jc w:val="center"/>
              <w:rPr>
                <w:color w:val="212529"/>
                <w:sz w:val="24"/>
                <w:szCs w:val="24"/>
              </w:rPr>
            </w:pPr>
            <w:r>
              <w:t>3</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642050E1" w14:textId="77777777" w:rsidR="00744901" w:rsidRDefault="00254ED8">
            <w:pPr>
              <w:spacing w:line="240" w:lineRule="auto"/>
              <w:jc w:val="left"/>
            </w:pPr>
            <w:r>
              <w:t>company_id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46CBB881" w14:textId="77777777" w:rsidR="00744901" w:rsidRDefault="00254ED8">
            <w:pPr>
              <w:spacing w:line="240" w:lineRule="auto"/>
              <w:jc w:val="left"/>
            </w:pPr>
            <w:r>
              <w:t>Khóa ngoại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107214DE" w14:textId="77777777" w:rsidR="00744901" w:rsidRDefault="00254ED8">
            <w:pPr>
              <w:spacing w:line="240" w:lineRule="auto"/>
              <w:jc w:val="left"/>
            </w:pPr>
            <w:r>
              <w:t>Mã công ty mà nhân viên thuộc về (tham chiếu đến bảng companies).</w:t>
            </w:r>
          </w:p>
        </w:tc>
      </w:tr>
      <w:tr w:rsidR="00744901" w14:paraId="363DCD04"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5C96E189" w14:textId="77777777" w:rsidR="00744901" w:rsidRDefault="00254ED8">
            <w:pPr>
              <w:spacing w:line="240" w:lineRule="auto"/>
              <w:jc w:val="center"/>
              <w:rPr>
                <w:color w:val="212529"/>
                <w:sz w:val="24"/>
                <w:szCs w:val="24"/>
              </w:rPr>
            </w:pPr>
            <w:r>
              <w:t>4</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23573371" w14:textId="77777777" w:rsidR="00744901" w:rsidRDefault="00254ED8">
            <w:pPr>
              <w:spacing w:line="240" w:lineRule="auto"/>
              <w:jc w:val="left"/>
            </w:pPr>
            <w:r>
              <w:t>to_approve_id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635D3464" w14:textId="77777777" w:rsidR="00744901" w:rsidRDefault="00254ED8">
            <w:pPr>
              <w:spacing w:line="240" w:lineRule="auto"/>
              <w:jc w:val="left"/>
            </w:pPr>
            <w:r>
              <w:t>Khóa ngoại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09AFBEF7" w14:textId="77777777" w:rsidR="00744901" w:rsidRDefault="00254ED8">
            <w:pPr>
              <w:spacing w:line="240" w:lineRule="auto"/>
              <w:jc w:val="left"/>
            </w:pPr>
            <w:r>
              <w:t>Mã người dùng có quyền phê duyệt đơn này (tham chiếu đến bảng users).</w:t>
            </w:r>
          </w:p>
        </w:tc>
      </w:tr>
      <w:tr w:rsidR="00744901" w14:paraId="26C63055"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7BEEF0A2" w14:textId="77777777" w:rsidR="00744901" w:rsidRDefault="00254ED8">
            <w:pPr>
              <w:spacing w:line="240" w:lineRule="auto"/>
              <w:jc w:val="center"/>
              <w:rPr>
                <w:color w:val="212529"/>
                <w:sz w:val="24"/>
                <w:szCs w:val="24"/>
              </w:rPr>
            </w:pPr>
            <w:r>
              <w:t>5</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1892836B" w14:textId="77777777" w:rsidR="00744901" w:rsidRDefault="00254ED8">
            <w:pPr>
              <w:spacing w:line="240" w:lineRule="auto"/>
              <w:jc w:val="left"/>
              <w:rPr>
                <w:color w:val="212529"/>
                <w:sz w:val="24"/>
                <w:szCs w:val="24"/>
              </w:rPr>
            </w:pPr>
            <w:r>
              <w:t>time_start</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47C8706B" w14:textId="77777777" w:rsidR="00744901" w:rsidRDefault="00254ED8">
            <w:pPr>
              <w:spacing w:line="240" w:lineRule="auto"/>
              <w:jc w:val="left"/>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6F8D9CD3" w14:textId="77777777" w:rsidR="00744901" w:rsidRDefault="00254ED8">
            <w:pPr>
              <w:spacing w:line="240" w:lineRule="auto"/>
              <w:jc w:val="left"/>
            </w:pPr>
            <w:r>
              <w:t>Thời gian bắt đầu đề xuất làm thêm giờ.</w:t>
            </w:r>
          </w:p>
        </w:tc>
      </w:tr>
      <w:tr w:rsidR="00744901" w14:paraId="46FA683D"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1C38F317" w14:textId="77777777" w:rsidR="00744901" w:rsidRDefault="00254ED8">
            <w:pPr>
              <w:spacing w:line="240" w:lineRule="auto"/>
              <w:jc w:val="center"/>
              <w:rPr>
                <w:color w:val="212529"/>
                <w:sz w:val="24"/>
                <w:szCs w:val="24"/>
              </w:rPr>
            </w:pPr>
            <w:r>
              <w:t>6</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4FD27466" w14:textId="77777777" w:rsidR="00744901" w:rsidRDefault="00254ED8">
            <w:pPr>
              <w:spacing w:line="240" w:lineRule="auto"/>
              <w:jc w:val="left"/>
              <w:rPr>
                <w:color w:val="212529"/>
                <w:sz w:val="24"/>
                <w:szCs w:val="24"/>
              </w:rPr>
            </w:pPr>
            <w:r>
              <w:t>time_end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57C84BFD" w14:textId="77777777" w:rsidR="00744901" w:rsidRDefault="00254ED8">
            <w:pPr>
              <w:spacing w:line="240" w:lineRule="auto"/>
              <w:jc w:val="left"/>
              <w:rPr>
                <w:color w:val="212529"/>
                <w:sz w:val="24"/>
                <w:szCs w:val="24"/>
              </w:rPr>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3A180812" w14:textId="77777777" w:rsidR="00744901" w:rsidRDefault="00254ED8">
            <w:pPr>
              <w:spacing w:line="240" w:lineRule="auto"/>
              <w:jc w:val="left"/>
              <w:rPr>
                <w:color w:val="212529"/>
                <w:sz w:val="24"/>
                <w:szCs w:val="24"/>
              </w:rPr>
            </w:pPr>
            <w:r>
              <w:t>Thời gian kết thúc đề xuất làm thêm giờ.</w:t>
            </w:r>
          </w:p>
        </w:tc>
      </w:tr>
      <w:tr w:rsidR="00744901" w14:paraId="6AE897F6"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0F7DD3DD" w14:textId="77777777" w:rsidR="00744901" w:rsidRDefault="00254ED8">
            <w:pPr>
              <w:spacing w:line="240" w:lineRule="auto"/>
              <w:jc w:val="center"/>
              <w:rPr>
                <w:color w:val="212529"/>
                <w:sz w:val="24"/>
                <w:szCs w:val="24"/>
              </w:rPr>
            </w:pPr>
            <w:r>
              <w:t>7</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693587BF" w14:textId="77777777" w:rsidR="00744901" w:rsidRDefault="00254ED8">
            <w:pPr>
              <w:spacing w:line="240" w:lineRule="auto"/>
              <w:jc w:val="left"/>
              <w:rPr>
                <w:color w:val="212529"/>
                <w:sz w:val="24"/>
                <w:szCs w:val="24"/>
              </w:rPr>
            </w:pPr>
            <w:r>
              <w:t>duration</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45A588A6" w14:textId="77777777" w:rsidR="00744901" w:rsidRDefault="00254ED8">
            <w:pPr>
              <w:spacing w:line="240" w:lineRule="auto"/>
              <w:jc w:val="left"/>
            </w:pPr>
            <w:r>
              <w:t>TIME</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7A780F1C" w14:textId="77777777" w:rsidR="00744901" w:rsidRDefault="00254ED8">
            <w:pPr>
              <w:spacing w:line="240" w:lineRule="auto"/>
              <w:jc w:val="left"/>
            </w:pPr>
            <w:r>
              <w:t>Thời gian làm thêm giờ đã tính toán (thường nằm ở các trường tiếp theo không được liệt kê, dựa trên sơ đồ ERD).</w:t>
            </w:r>
          </w:p>
        </w:tc>
      </w:tr>
      <w:tr w:rsidR="00744901" w14:paraId="498180B8"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781A9CB1" w14:textId="77777777" w:rsidR="00744901" w:rsidRDefault="00254ED8">
            <w:pPr>
              <w:spacing w:line="240" w:lineRule="auto"/>
              <w:jc w:val="center"/>
              <w:rPr>
                <w:color w:val="212529"/>
                <w:sz w:val="24"/>
                <w:szCs w:val="24"/>
              </w:rPr>
            </w:pPr>
            <w:r>
              <w:t>8</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2FFA3AE5" w14:textId="77777777" w:rsidR="00744901" w:rsidRDefault="00254ED8">
            <w:pPr>
              <w:spacing w:line="240" w:lineRule="auto"/>
              <w:jc w:val="left"/>
              <w:rPr>
                <w:color w:val="212529"/>
                <w:sz w:val="24"/>
                <w:szCs w:val="24"/>
              </w:rPr>
            </w:pPr>
            <w:r>
              <w:t>month</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2DB24221" w14:textId="77777777" w:rsidR="00744901" w:rsidRDefault="00254ED8">
            <w:pPr>
              <w:spacing w:line="240" w:lineRule="auto"/>
              <w:jc w:val="left"/>
              <w:rPr>
                <w:color w:val="212529"/>
                <w:sz w:val="24"/>
                <w:szCs w:val="24"/>
              </w:rPr>
            </w:pPr>
            <w:r>
              <w:t>TINYINT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2A9FA4C9" w14:textId="77777777" w:rsidR="00744901" w:rsidRDefault="00254ED8">
            <w:pPr>
              <w:keepNext/>
              <w:spacing w:line="240" w:lineRule="auto"/>
              <w:jc w:val="left"/>
              <w:rPr>
                <w:color w:val="212529"/>
                <w:sz w:val="24"/>
                <w:szCs w:val="24"/>
              </w:rPr>
            </w:pPr>
            <w:r>
              <w:t>Tháng của bản ghi làm thêm giờ (dùng cho báo cáo).</w:t>
            </w:r>
          </w:p>
        </w:tc>
      </w:tr>
      <w:tr w:rsidR="00744901" w14:paraId="568E95D5"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0833FA8C" w14:textId="77777777" w:rsidR="00744901" w:rsidRDefault="00254ED8">
            <w:pPr>
              <w:spacing w:line="240" w:lineRule="auto"/>
              <w:jc w:val="center"/>
              <w:rPr>
                <w:color w:val="212529"/>
                <w:sz w:val="24"/>
                <w:szCs w:val="24"/>
              </w:rPr>
            </w:pPr>
            <w:r>
              <w:t>9</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4D1F8F52" w14:textId="77777777" w:rsidR="00744901" w:rsidRDefault="00254ED8">
            <w:pPr>
              <w:spacing w:line="240" w:lineRule="auto"/>
              <w:jc w:val="left"/>
              <w:rPr>
                <w:color w:val="212529"/>
                <w:sz w:val="24"/>
                <w:szCs w:val="24"/>
              </w:rPr>
            </w:pPr>
            <w:r>
              <w:t>status_code</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4ECA1B0C" w14:textId="77777777" w:rsidR="00744901" w:rsidRDefault="00254ED8">
            <w:pPr>
              <w:spacing w:line="240" w:lineRule="auto"/>
              <w:jc w:val="left"/>
              <w:rPr>
                <w:color w:val="212529"/>
                <w:sz w:val="24"/>
                <w:szCs w:val="24"/>
              </w:rPr>
            </w:pPr>
            <w:r>
              <w:t>TINYINT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3A7C8888" w14:textId="77777777" w:rsidR="00744901" w:rsidRDefault="00254ED8">
            <w:pPr>
              <w:keepNext/>
              <w:spacing w:line="240" w:lineRule="auto"/>
              <w:jc w:val="left"/>
              <w:rPr>
                <w:color w:val="212529"/>
                <w:sz w:val="24"/>
                <w:szCs w:val="24"/>
              </w:rPr>
            </w:pPr>
            <w:r>
              <w:t>Trạng thái của đơn (ví dụ: 1-Chờ duyệt, 2-Đã duyệt, 3-Từ chối).</w:t>
            </w:r>
          </w:p>
        </w:tc>
      </w:tr>
      <w:tr w:rsidR="00744901" w14:paraId="139C9214"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3716F0B5" w14:textId="77777777" w:rsidR="00744901" w:rsidRDefault="00254ED8">
            <w:pPr>
              <w:spacing w:line="240" w:lineRule="auto"/>
              <w:jc w:val="center"/>
              <w:rPr>
                <w:color w:val="212529"/>
                <w:sz w:val="24"/>
                <w:szCs w:val="24"/>
              </w:rPr>
            </w:pPr>
            <w:r>
              <w:t>10</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061D31EA" w14:textId="77777777" w:rsidR="00744901" w:rsidRDefault="00254ED8">
            <w:pPr>
              <w:spacing w:line="240" w:lineRule="auto"/>
              <w:jc w:val="left"/>
              <w:rPr>
                <w:color w:val="212529"/>
                <w:sz w:val="24"/>
                <w:szCs w:val="24"/>
              </w:rPr>
            </w:pPr>
            <w:r>
              <w:t>type_code</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29108F8A" w14:textId="77777777" w:rsidR="00744901" w:rsidRDefault="00254ED8">
            <w:pPr>
              <w:spacing w:line="240" w:lineRule="auto"/>
              <w:jc w:val="left"/>
              <w:rPr>
                <w:color w:val="212529"/>
                <w:sz w:val="24"/>
                <w:szCs w:val="24"/>
              </w:rPr>
            </w:pPr>
            <w:r>
              <w:t>TINYINT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7B5F5714" w14:textId="77777777" w:rsidR="00744901" w:rsidRDefault="00254ED8">
            <w:pPr>
              <w:keepNext/>
              <w:spacing w:line="240" w:lineRule="auto"/>
              <w:jc w:val="left"/>
              <w:rPr>
                <w:color w:val="212529"/>
                <w:sz w:val="24"/>
                <w:szCs w:val="24"/>
              </w:rPr>
            </w:pPr>
            <w:r>
              <w:t>Loại hình làm thêm giờ (ví dụ: ngày thường, cuối tuần, ngày lễ).</w:t>
            </w:r>
          </w:p>
        </w:tc>
      </w:tr>
      <w:tr w:rsidR="00744901" w14:paraId="32C77BE1"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789CCDD2" w14:textId="77777777" w:rsidR="00744901" w:rsidRDefault="00254ED8">
            <w:pPr>
              <w:spacing w:line="240" w:lineRule="auto"/>
              <w:jc w:val="center"/>
              <w:rPr>
                <w:color w:val="212529"/>
                <w:sz w:val="24"/>
                <w:szCs w:val="24"/>
              </w:rPr>
            </w:pPr>
            <w:r>
              <w:t>11</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3290F936" w14:textId="77777777" w:rsidR="00744901" w:rsidRDefault="00254ED8">
            <w:pPr>
              <w:spacing w:line="240" w:lineRule="auto"/>
              <w:jc w:val="left"/>
              <w:rPr>
                <w:color w:val="212529"/>
                <w:sz w:val="24"/>
                <w:szCs w:val="24"/>
              </w:rPr>
            </w:pPr>
            <w:r>
              <w:t>reason</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7EB55345" w14:textId="77777777" w:rsidR="00744901" w:rsidRDefault="00254ED8">
            <w:pPr>
              <w:spacing w:line="240" w:lineRule="auto"/>
              <w:jc w:val="left"/>
              <w:rPr>
                <w:color w:val="212529"/>
                <w:sz w:val="24"/>
                <w:szCs w:val="24"/>
              </w:rPr>
            </w:pPr>
            <w:r>
              <w:t>LONGTEXT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0D488949" w14:textId="77777777" w:rsidR="00744901" w:rsidRDefault="00254ED8">
            <w:pPr>
              <w:keepNext/>
              <w:spacing w:line="240" w:lineRule="auto"/>
              <w:jc w:val="left"/>
              <w:rPr>
                <w:color w:val="212529"/>
                <w:sz w:val="24"/>
                <w:szCs w:val="24"/>
              </w:rPr>
            </w:pPr>
            <w:r>
              <w:t>Lý do xin làm thêm giờ.</w:t>
            </w:r>
          </w:p>
        </w:tc>
      </w:tr>
      <w:tr w:rsidR="00744901" w14:paraId="320F4981"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29E82FB8" w14:textId="77777777" w:rsidR="00744901" w:rsidRDefault="00254ED8">
            <w:pPr>
              <w:spacing w:line="240" w:lineRule="auto"/>
              <w:jc w:val="center"/>
              <w:rPr>
                <w:color w:val="212529"/>
                <w:sz w:val="24"/>
                <w:szCs w:val="24"/>
              </w:rPr>
            </w:pPr>
            <w:r>
              <w:t>12</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4B7B7C89" w14:textId="77777777" w:rsidR="00744901" w:rsidRDefault="00254ED8">
            <w:pPr>
              <w:spacing w:line="240" w:lineRule="auto"/>
              <w:jc w:val="left"/>
              <w:rPr>
                <w:color w:val="212529"/>
                <w:sz w:val="24"/>
                <w:szCs w:val="24"/>
              </w:rPr>
            </w:pPr>
            <w:r>
              <w:t>reason_reject</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5B6573AD" w14:textId="77777777" w:rsidR="00744901" w:rsidRDefault="00254ED8">
            <w:pPr>
              <w:spacing w:line="240" w:lineRule="auto"/>
              <w:jc w:val="left"/>
              <w:rPr>
                <w:color w:val="212529"/>
                <w:sz w:val="24"/>
                <w:szCs w:val="24"/>
              </w:rPr>
            </w:pPr>
            <w:r>
              <w:t>LONGTEXT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5E13A0DE" w14:textId="77777777" w:rsidR="00744901" w:rsidRDefault="00254ED8">
            <w:pPr>
              <w:keepNext/>
              <w:spacing w:line="240" w:lineRule="auto"/>
              <w:jc w:val="left"/>
              <w:rPr>
                <w:color w:val="212529"/>
                <w:sz w:val="24"/>
                <w:szCs w:val="24"/>
              </w:rPr>
            </w:pPr>
            <w:r>
              <w:t>Lý do từ chối (nếu có).</w:t>
            </w:r>
          </w:p>
        </w:tc>
      </w:tr>
      <w:tr w:rsidR="00744901" w14:paraId="300B0620"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0F83A013" w14:textId="77777777" w:rsidR="00744901" w:rsidRDefault="00254ED8">
            <w:pPr>
              <w:spacing w:line="240" w:lineRule="auto"/>
              <w:jc w:val="center"/>
              <w:rPr>
                <w:color w:val="212529"/>
                <w:sz w:val="24"/>
                <w:szCs w:val="24"/>
              </w:rPr>
            </w:pPr>
            <w:r>
              <w:t>13</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47A0B3F2" w14:textId="77777777" w:rsidR="00744901" w:rsidRDefault="00254ED8">
            <w:pPr>
              <w:spacing w:line="240" w:lineRule="auto"/>
              <w:jc w:val="left"/>
              <w:rPr>
                <w:color w:val="212529"/>
                <w:sz w:val="24"/>
                <w:szCs w:val="24"/>
              </w:rPr>
            </w:pPr>
            <w:r>
              <w:t>createdAt</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7B2429D8" w14:textId="77777777" w:rsidR="00744901" w:rsidRDefault="00254ED8">
            <w:pPr>
              <w:spacing w:line="240" w:lineRule="auto"/>
              <w:jc w:val="left"/>
              <w:rPr>
                <w:color w:val="212529"/>
                <w:sz w:val="24"/>
                <w:szCs w:val="24"/>
              </w:rPr>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356648FE" w14:textId="77777777" w:rsidR="00744901" w:rsidRDefault="00254ED8">
            <w:pPr>
              <w:keepNext/>
              <w:spacing w:line="240" w:lineRule="auto"/>
              <w:jc w:val="left"/>
              <w:rPr>
                <w:color w:val="212529"/>
                <w:sz w:val="24"/>
                <w:szCs w:val="24"/>
              </w:rPr>
            </w:pPr>
            <w:r>
              <w:t>Ngày tạo bản ghi.</w:t>
            </w:r>
          </w:p>
        </w:tc>
      </w:tr>
      <w:tr w:rsidR="00744901" w14:paraId="65B534D2" w14:textId="77777777">
        <w:trPr>
          <w:trHeight w:val="300"/>
        </w:trPr>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31F6C8E6" w14:textId="77777777" w:rsidR="00744901" w:rsidRDefault="00254ED8">
            <w:pPr>
              <w:spacing w:line="240" w:lineRule="auto"/>
              <w:jc w:val="center"/>
              <w:rPr>
                <w:color w:val="212529"/>
                <w:sz w:val="24"/>
                <w:szCs w:val="24"/>
              </w:rPr>
            </w:pPr>
            <w:r>
              <w:t>14</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63860023" w14:textId="77777777" w:rsidR="00744901" w:rsidRDefault="00254ED8">
            <w:pPr>
              <w:spacing w:line="240" w:lineRule="auto"/>
              <w:jc w:val="left"/>
              <w:rPr>
                <w:color w:val="212529"/>
                <w:sz w:val="24"/>
                <w:szCs w:val="24"/>
              </w:rPr>
            </w:pPr>
            <w:r>
              <w:t>updatedAt</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26C01DBA" w14:textId="77777777" w:rsidR="00744901" w:rsidRDefault="00254ED8">
            <w:pPr>
              <w:spacing w:line="240" w:lineRule="auto"/>
              <w:jc w:val="left"/>
              <w:rPr>
                <w:color w:val="212529"/>
                <w:sz w:val="24"/>
                <w:szCs w:val="24"/>
              </w:rPr>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33412856" w14:textId="77777777" w:rsidR="00744901" w:rsidRDefault="00254ED8">
            <w:pPr>
              <w:keepNext/>
              <w:spacing w:line="240" w:lineRule="auto"/>
              <w:jc w:val="left"/>
              <w:rPr>
                <w:color w:val="212529"/>
                <w:sz w:val="24"/>
                <w:szCs w:val="24"/>
              </w:rPr>
            </w:pPr>
            <w:r>
              <w:t>Ngày cập nhật bản ghi lần cuối.</w:t>
            </w:r>
          </w:p>
        </w:tc>
      </w:tr>
    </w:tbl>
    <w:p w14:paraId="7F238916" w14:textId="0F4C2A59" w:rsidR="00744901" w:rsidRDefault="00254ED8">
      <w:pPr>
        <w:numPr>
          <w:ilvl w:val="0"/>
          <w:numId w:val="6"/>
        </w:numPr>
        <w:pBdr>
          <w:top w:val="nil"/>
          <w:left w:val="nil"/>
          <w:bottom w:val="nil"/>
          <w:right w:val="nil"/>
          <w:between w:val="nil"/>
        </w:pBdr>
        <w:rPr>
          <w:b/>
          <w:bCs/>
          <w:color w:val="000000"/>
        </w:rPr>
      </w:pPr>
      <w:bookmarkStart w:id="113" w:name="_cv5c1qylkty9" w:colFirst="0" w:colLast="0"/>
      <w:bookmarkEnd w:id="113"/>
      <w:r>
        <w:rPr>
          <w:b/>
          <w:bCs/>
          <w:color w:val="000000"/>
        </w:rPr>
        <w:t>Bảng Leaves</w:t>
      </w:r>
    </w:p>
    <w:p w14:paraId="0027C8D2" w14:textId="09272178" w:rsidR="00190F7A" w:rsidRPr="00190F7A" w:rsidRDefault="00190F7A" w:rsidP="00190F7A">
      <w:pPr>
        <w:pStyle w:val="Caption"/>
        <w:rPr>
          <w:color w:val="000000"/>
        </w:rPr>
      </w:pPr>
      <w:bookmarkStart w:id="114" w:name="_Toc217198752"/>
      <w:r>
        <w:t xml:space="preserve">Bảng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t>.</w:t>
      </w:r>
      <w:r w:rsidR="00415889">
        <w:fldChar w:fldCharType="begin"/>
      </w:r>
      <w:r w:rsidR="00415889">
        <w:instrText xml:space="preserve"> SEQ Bảng \* ARABIC \s 1 </w:instrText>
      </w:r>
      <w:r w:rsidR="00415889">
        <w:fldChar w:fldCharType="separate"/>
      </w:r>
      <w:r w:rsidR="00156745">
        <w:rPr>
          <w:noProof/>
        </w:rPr>
        <w:t>7</w:t>
      </w:r>
      <w:r w:rsidR="00415889">
        <w:rPr>
          <w:noProof/>
        </w:rPr>
        <w:fldChar w:fldCharType="end"/>
      </w:r>
      <w:r>
        <w:t xml:space="preserve">. </w:t>
      </w:r>
      <w:r w:rsidRPr="00190F7A">
        <w:rPr>
          <w:color w:val="000000"/>
        </w:rPr>
        <w:t>Lưu các đơn xin nghỉ phép</w:t>
      </w:r>
      <w:bookmarkEnd w:id="114"/>
    </w:p>
    <w:tbl>
      <w:tblPr>
        <w:tblStyle w:val="aff1"/>
        <w:tblW w:w="942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674"/>
        <w:gridCol w:w="2012"/>
        <w:gridCol w:w="1720"/>
        <w:gridCol w:w="5014"/>
      </w:tblGrid>
      <w:tr w:rsidR="00744901" w14:paraId="6CA30F04" w14:textId="77777777">
        <w:trPr>
          <w:tblHeader/>
        </w:trPr>
        <w:tc>
          <w:tcPr>
            <w:tcW w:w="674"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114F0103" w14:textId="77777777" w:rsidR="00744901" w:rsidRDefault="00254ED8">
            <w:pPr>
              <w:spacing w:line="240" w:lineRule="auto"/>
              <w:jc w:val="center"/>
              <w:rPr>
                <w:b/>
                <w:bCs/>
                <w:color w:val="212529"/>
                <w:sz w:val="24"/>
                <w:szCs w:val="24"/>
              </w:rPr>
            </w:pPr>
            <w:r>
              <w:rPr>
                <w:b/>
                <w:bCs/>
                <w:color w:val="212529"/>
                <w:sz w:val="24"/>
                <w:szCs w:val="24"/>
              </w:rPr>
              <w:t>STT</w:t>
            </w:r>
          </w:p>
        </w:tc>
        <w:tc>
          <w:tcPr>
            <w:tcW w:w="2012"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1EE698D9" w14:textId="77777777" w:rsidR="00744901" w:rsidRDefault="00254ED8">
            <w:pPr>
              <w:spacing w:line="240" w:lineRule="auto"/>
              <w:jc w:val="center"/>
              <w:rPr>
                <w:b/>
                <w:bCs/>
                <w:color w:val="212529"/>
                <w:sz w:val="24"/>
                <w:szCs w:val="24"/>
              </w:rPr>
            </w:pPr>
            <w:r>
              <w:rPr>
                <w:b/>
                <w:bCs/>
                <w:color w:val="212529"/>
                <w:sz w:val="24"/>
                <w:szCs w:val="24"/>
              </w:rPr>
              <w:t>Tên Trường</w:t>
            </w:r>
          </w:p>
        </w:tc>
        <w:tc>
          <w:tcPr>
            <w:tcW w:w="1720"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0F827E9F" w14:textId="77777777" w:rsidR="00744901" w:rsidRDefault="00254ED8">
            <w:pPr>
              <w:spacing w:line="240" w:lineRule="auto"/>
              <w:jc w:val="center"/>
              <w:rPr>
                <w:b/>
                <w:bCs/>
                <w:color w:val="212529"/>
                <w:sz w:val="24"/>
                <w:szCs w:val="24"/>
              </w:rPr>
            </w:pPr>
            <w:r>
              <w:rPr>
                <w:b/>
                <w:bCs/>
                <w:color w:val="212529"/>
                <w:sz w:val="24"/>
                <w:szCs w:val="24"/>
              </w:rPr>
              <w:t>Ràng buộc</w:t>
            </w:r>
          </w:p>
        </w:tc>
        <w:tc>
          <w:tcPr>
            <w:tcW w:w="5014" w:type="dxa"/>
            <w:tcBorders>
              <w:top w:val="single" w:sz="6" w:space="0" w:color="000000"/>
              <w:left w:val="single" w:sz="6" w:space="0" w:color="000000"/>
              <w:bottom w:val="single" w:sz="6" w:space="0" w:color="000000"/>
              <w:right w:val="single" w:sz="6" w:space="0" w:color="000000"/>
            </w:tcBorders>
            <w:shd w:val="clear" w:color="auto" w:fill="D9E2F3"/>
            <w:vAlign w:val="center"/>
          </w:tcPr>
          <w:p w14:paraId="1C405FAC" w14:textId="77777777" w:rsidR="00744901" w:rsidRDefault="00254ED8">
            <w:pPr>
              <w:spacing w:line="240" w:lineRule="auto"/>
              <w:jc w:val="center"/>
              <w:rPr>
                <w:b/>
                <w:bCs/>
                <w:color w:val="212529"/>
                <w:sz w:val="24"/>
                <w:szCs w:val="24"/>
              </w:rPr>
            </w:pPr>
            <w:r>
              <w:rPr>
                <w:b/>
                <w:bCs/>
                <w:color w:val="212529"/>
                <w:sz w:val="24"/>
                <w:szCs w:val="24"/>
              </w:rPr>
              <w:t>Mô tả</w:t>
            </w:r>
          </w:p>
        </w:tc>
      </w:tr>
      <w:tr w:rsidR="00744901" w14:paraId="32CA197A"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4683FBDF" w14:textId="77777777" w:rsidR="00744901" w:rsidRDefault="00254ED8">
            <w:pPr>
              <w:spacing w:line="240" w:lineRule="auto"/>
              <w:jc w:val="center"/>
              <w:rPr>
                <w:color w:val="212529"/>
                <w:sz w:val="24"/>
                <w:szCs w:val="24"/>
              </w:rPr>
            </w:pPr>
            <w:r>
              <w:t>1</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506277BF" w14:textId="77777777" w:rsidR="00744901" w:rsidRDefault="00254ED8">
            <w:pPr>
              <w:spacing w:line="240" w:lineRule="auto"/>
              <w:jc w:val="left"/>
              <w:rPr>
                <w:color w:val="212529"/>
                <w:sz w:val="24"/>
                <w:szCs w:val="24"/>
              </w:rPr>
            </w:pPr>
            <w:r>
              <w:t>id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6C98BD24" w14:textId="77777777" w:rsidR="00744901" w:rsidRDefault="00254ED8">
            <w:pPr>
              <w:spacing w:line="240" w:lineRule="auto"/>
              <w:jc w:val="left"/>
              <w:rPr>
                <w:color w:val="212529"/>
                <w:sz w:val="24"/>
                <w:szCs w:val="24"/>
              </w:rPr>
            </w:pPr>
            <w:r>
              <w:t>Khóa chính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3A9CF75A" w14:textId="77777777" w:rsidR="00744901" w:rsidRDefault="00254ED8">
            <w:pPr>
              <w:spacing w:line="240" w:lineRule="auto"/>
              <w:jc w:val="left"/>
              <w:rPr>
                <w:color w:val="212529"/>
                <w:sz w:val="24"/>
                <w:szCs w:val="24"/>
              </w:rPr>
            </w:pPr>
            <w:r>
              <w:t>Mã định danh duy nhất (ID) của đơn xin nghỉ phép.</w:t>
            </w:r>
          </w:p>
        </w:tc>
      </w:tr>
      <w:tr w:rsidR="00744901" w14:paraId="75C480FE"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0E4038BC" w14:textId="77777777" w:rsidR="00744901" w:rsidRDefault="00254ED8">
            <w:pPr>
              <w:spacing w:line="240" w:lineRule="auto"/>
              <w:jc w:val="center"/>
              <w:rPr>
                <w:color w:val="212529"/>
                <w:sz w:val="24"/>
                <w:szCs w:val="24"/>
              </w:rPr>
            </w:pPr>
            <w:r>
              <w:t>2</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50CD4EDA" w14:textId="77777777" w:rsidR="00744901" w:rsidRDefault="00254ED8">
            <w:pPr>
              <w:spacing w:line="240" w:lineRule="auto"/>
              <w:jc w:val="left"/>
            </w:pPr>
            <w:r>
              <w:t>user_id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6F56D0C4" w14:textId="77777777" w:rsidR="00744901" w:rsidRDefault="00254ED8">
            <w:pPr>
              <w:spacing w:line="240" w:lineRule="auto"/>
              <w:jc w:val="left"/>
            </w:pPr>
            <w:r>
              <w:t>Khóa ngoại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7093EBA8" w14:textId="77777777" w:rsidR="00744901" w:rsidRDefault="00254ED8">
            <w:pPr>
              <w:spacing w:line="240" w:lineRule="auto"/>
              <w:jc w:val="left"/>
            </w:pPr>
            <w:r>
              <w:t>Mã nhân viên nộp đơn (tham chiếu đến bảng users).</w:t>
            </w:r>
          </w:p>
        </w:tc>
      </w:tr>
      <w:tr w:rsidR="00744901" w14:paraId="6617CC28"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0E957EF2" w14:textId="77777777" w:rsidR="00744901" w:rsidRDefault="00254ED8">
            <w:pPr>
              <w:spacing w:line="240" w:lineRule="auto"/>
              <w:jc w:val="center"/>
              <w:rPr>
                <w:color w:val="212529"/>
                <w:sz w:val="24"/>
                <w:szCs w:val="24"/>
              </w:rPr>
            </w:pPr>
            <w:r>
              <w:t>3</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1833C855" w14:textId="77777777" w:rsidR="00744901" w:rsidRDefault="00254ED8">
            <w:pPr>
              <w:spacing w:line="240" w:lineRule="auto"/>
              <w:jc w:val="left"/>
              <w:rPr>
                <w:color w:val="000000"/>
                <w:sz w:val="24"/>
                <w:szCs w:val="24"/>
              </w:rPr>
            </w:pPr>
            <w:r>
              <w:t>company_id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1599241F" w14:textId="77777777" w:rsidR="00744901" w:rsidRDefault="00254ED8">
            <w:pPr>
              <w:spacing w:line="240" w:lineRule="auto"/>
              <w:jc w:val="left"/>
            </w:pPr>
            <w:r>
              <w:t>Khóa ngoại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2F0B786D" w14:textId="77777777" w:rsidR="00744901" w:rsidRDefault="00254ED8">
            <w:pPr>
              <w:spacing w:line="240" w:lineRule="auto"/>
              <w:jc w:val="left"/>
            </w:pPr>
            <w:r>
              <w:t>Mã công ty mà nhân viên thuộc về (tham chiếu đến bảng companies).</w:t>
            </w:r>
          </w:p>
        </w:tc>
      </w:tr>
      <w:tr w:rsidR="00744901" w14:paraId="27204ECD"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39FFFD36" w14:textId="77777777" w:rsidR="00744901" w:rsidRDefault="00254ED8">
            <w:pPr>
              <w:spacing w:line="240" w:lineRule="auto"/>
              <w:jc w:val="center"/>
              <w:rPr>
                <w:color w:val="212529"/>
                <w:sz w:val="24"/>
                <w:szCs w:val="24"/>
              </w:rPr>
            </w:pPr>
            <w:r>
              <w:t>4</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2CA1E2ED" w14:textId="77777777" w:rsidR="00744901" w:rsidRDefault="00254ED8">
            <w:pPr>
              <w:spacing w:line="240" w:lineRule="auto"/>
              <w:jc w:val="left"/>
              <w:rPr>
                <w:color w:val="000000"/>
                <w:sz w:val="24"/>
                <w:szCs w:val="24"/>
              </w:rPr>
            </w:pPr>
            <w:r>
              <w:t>to_approve_id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598B5D90" w14:textId="77777777" w:rsidR="00744901" w:rsidRDefault="00254ED8">
            <w:pPr>
              <w:spacing w:line="240" w:lineRule="auto"/>
              <w:jc w:val="left"/>
            </w:pPr>
            <w:r>
              <w:t>Khóa ngoại (BIGINT)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52913162" w14:textId="77777777" w:rsidR="00744901" w:rsidRDefault="00254ED8">
            <w:pPr>
              <w:spacing w:line="240" w:lineRule="auto"/>
              <w:jc w:val="left"/>
            </w:pPr>
            <w:r>
              <w:t>Mã người dùng có quyền phê duyệt đơn này (Quản lý/Admin).</w:t>
            </w:r>
          </w:p>
        </w:tc>
      </w:tr>
      <w:tr w:rsidR="00744901" w14:paraId="6ED64F29"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1D7BCBEB" w14:textId="77777777" w:rsidR="00744901" w:rsidRDefault="00254ED8">
            <w:pPr>
              <w:spacing w:line="240" w:lineRule="auto"/>
              <w:jc w:val="center"/>
              <w:rPr>
                <w:color w:val="212529"/>
                <w:sz w:val="24"/>
                <w:szCs w:val="24"/>
              </w:rPr>
            </w:pPr>
            <w:r>
              <w:t>5</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314AA7C0" w14:textId="77777777" w:rsidR="00744901" w:rsidRDefault="00254ED8">
            <w:pPr>
              <w:spacing w:line="240" w:lineRule="auto"/>
              <w:jc w:val="left"/>
            </w:pPr>
            <w:r>
              <w:t>time_start</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18123F21" w14:textId="77777777" w:rsidR="00744901" w:rsidRDefault="00254ED8">
            <w:pPr>
              <w:spacing w:line="240" w:lineRule="auto"/>
              <w:jc w:val="left"/>
              <w:rPr>
                <w:color w:val="212529"/>
                <w:sz w:val="24"/>
                <w:szCs w:val="24"/>
              </w:rPr>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0F0C8851" w14:textId="77777777" w:rsidR="00744901" w:rsidRDefault="00254ED8">
            <w:pPr>
              <w:spacing w:line="240" w:lineRule="auto"/>
              <w:jc w:val="left"/>
            </w:pPr>
            <w:r>
              <w:t>Thời gian bắt đầu nghỉ phép.</w:t>
            </w:r>
          </w:p>
        </w:tc>
      </w:tr>
      <w:tr w:rsidR="00744901" w14:paraId="19E89B81"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2EA7B987" w14:textId="77777777" w:rsidR="00744901" w:rsidRDefault="00254ED8">
            <w:pPr>
              <w:spacing w:line="240" w:lineRule="auto"/>
              <w:jc w:val="center"/>
              <w:rPr>
                <w:color w:val="212529"/>
                <w:sz w:val="24"/>
                <w:szCs w:val="24"/>
              </w:rPr>
            </w:pPr>
            <w:r>
              <w:t>6</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73853D97" w14:textId="77777777" w:rsidR="00744901" w:rsidRDefault="00254ED8">
            <w:pPr>
              <w:spacing w:line="240" w:lineRule="auto"/>
              <w:jc w:val="left"/>
              <w:rPr>
                <w:color w:val="000000"/>
                <w:sz w:val="24"/>
                <w:szCs w:val="24"/>
              </w:rPr>
            </w:pPr>
            <w:r>
              <w:t>time_end</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5998C9FB" w14:textId="77777777" w:rsidR="00744901" w:rsidRDefault="00254ED8">
            <w:pPr>
              <w:spacing w:line="240" w:lineRule="auto"/>
              <w:jc w:val="left"/>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55899366" w14:textId="77777777" w:rsidR="00744901" w:rsidRDefault="00254ED8">
            <w:pPr>
              <w:spacing w:line="240" w:lineRule="auto"/>
              <w:jc w:val="left"/>
              <w:rPr>
                <w:color w:val="212529"/>
                <w:sz w:val="24"/>
                <w:szCs w:val="24"/>
              </w:rPr>
            </w:pPr>
            <w:r>
              <w:t>Thời gian kết thúc nghỉ phép.</w:t>
            </w:r>
          </w:p>
        </w:tc>
      </w:tr>
      <w:tr w:rsidR="00744901" w14:paraId="737014F7"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0BA2697A" w14:textId="77777777" w:rsidR="00744901" w:rsidRDefault="00254ED8">
            <w:pPr>
              <w:spacing w:line="240" w:lineRule="auto"/>
              <w:jc w:val="center"/>
              <w:rPr>
                <w:color w:val="212529"/>
                <w:sz w:val="24"/>
                <w:szCs w:val="24"/>
              </w:rPr>
            </w:pPr>
            <w:r>
              <w:t>7</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70B516FA" w14:textId="77777777" w:rsidR="00744901" w:rsidRDefault="00254ED8">
            <w:pPr>
              <w:spacing w:line="240" w:lineRule="auto"/>
              <w:jc w:val="left"/>
              <w:rPr>
                <w:color w:val="212529"/>
                <w:sz w:val="24"/>
                <w:szCs w:val="24"/>
              </w:rPr>
            </w:pPr>
            <w:r>
              <w:t>month</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6E3F74B8" w14:textId="77777777" w:rsidR="00744901" w:rsidRDefault="00254ED8">
            <w:pPr>
              <w:spacing w:line="240" w:lineRule="auto"/>
              <w:jc w:val="left"/>
            </w:pPr>
            <w:r>
              <w:t>TINYINT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136DB972" w14:textId="77777777" w:rsidR="00744901" w:rsidRDefault="00254ED8">
            <w:pPr>
              <w:spacing w:line="240" w:lineRule="auto"/>
              <w:jc w:val="left"/>
            </w:pPr>
            <w:r>
              <w:t>Tháng của bản ghi nghỉ phép (dùng cho báo cáo).</w:t>
            </w:r>
          </w:p>
        </w:tc>
      </w:tr>
      <w:tr w:rsidR="00744901" w14:paraId="111690AD"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2DE13DAB" w14:textId="77777777" w:rsidR="00744901" w:rsidRDefault="00254ED8">
            <w:pPr>
              <w:spacing w:line="240" w:lineRule="auto"/>
              <w:jc w:val="center"/>
            </w:pPr>
            <w:r>
              <w:t>8</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35079F5D" w14:textId="77777777" w:rsidR="00744901" w:rsidRDefault="00254ED8">
            <w:pPr>
              <w:spacing w:line="240" w:lineRule="auto"/>
              <w:jc w:val="left"/>
            </w:pPr>
            <w:r>
              <w:t>duration</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00798F40" w14:textId="77777777" w:rsidR="00744901" w:rsidRDefault="00254ED8">
            <w:pPr>
              <w:spacing w:line="240" w:lineRule="auto"/>
              <w:jc w:val="left"/>
            </w:pPr>
            <w:r>
              <w:t>TIME</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52794345" w14:textId="77777777" w:rsidR="00744901" w:rsidRDefault="00254ED8">
            <w:pPr>
              <w:keepNext/>
              <w:spacing w:line="240" w:lineRule="auto"/>
              <w:jc w:val="left"/>
            </w:pPr>
            <w:r>
              <w:t>Thời lượng nghỉ phép (tính theo giờ, ngày hoặc nửa ngày).</w:t>
            </w:r>
          </w:p>
        </w:tc>
      </w:tr>
      <w:tr w:rsidR="00744901" w14:paraId="0F93724D"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29B8FD4A" w14:textId="77777777" w:rsidR="00744901" w:rsidRDefault="00254ED8">
            <w:pPr>
              <w:spacing w:line="240" w:lineRule="auto"/>
              <w:jc w:val="center"/>
              <w:rPr>
                <w:color w:val="212529"/>
                <w:sz w:val="24"/>
                <w:szCs w:val="24"/>
              </w:rPr>
            </w:pPr>
            <w:r>
              <w:t>9</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38D9BB74" w14:textId="77777777" w:rsidR="00744901" w:rsidRDefault="00254ED8">
            <w:pPr>
              <w:spacing w:line="240" w:lineRule="auto"/>
              <w:jc w:val="left"/>
              <w:rPr>
                <w:color w:val="000000"/>
                <w:sz w:val="24"/>
                <w:szCs w:val="24"/>
              </w:rPr>
            </w:pPr>
            <w:r>
              <w:t>status_code</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13F91421" w14:textId="77777777" w:rsidR="00744901" w:rsidRDefault="00254ED8">
            <w:pPr>
              <w:spacing w:line="240" w:lineRule="auto"/>
              <w:jc w:val="left"/>
              <w:rPr>
                <w:color w:val="212529"/>
                <w:sz w:val="24"/>
                <w:szCs w:val="24"/>
              </w:rPr>
            </w:pPr>
            <w:r>
              <w:t>TINYINT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5585F84D" w14:textId="77777777" w:rsidR="00744901" w:rsidRDefault="00254ED8">
            <w:pPr>
              <w:keepNext/>
              <w:spacing w:line="240" w:lineRule="auto"/>
              <w:jc w:val="left"/>
              <w:rPr>
                <w:color w:val="212529"/>
                <w:sz w:val="24"/>
                <w:szCs w:val="24"/>
              </w:rPr>
            </w:pPr>
            <w:r>
              <w:t>Trạng thái của đơn (ví dụ: 1-Chờ duyệt, 2-Đã duyệt, 3-Từ chối).</w:t>
            </w:r>
          </w:p>
        </w:tc>
      </w:tr>
      <w:tr w:rsidR="00744901" w14:paraId="24772373"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26949CA9" w14:textId="77777777" w:rsidR="00744901" w:rsidRDefault="00254ED8">
            <w:pPr>
              <w:spacing w:line="240" w:lineRule="auto"/>
              <w:jc w:val="center"/>
              <w:rPr>
                <w:color w:val="212529"/>
                <w:sz w:val="24"/>
                <w:szCs w:val="24"/>
              </w:rPr>
            </w:pPr>
            <w:r>
              <w:t>10</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2E4ACB13" w14:textId="77777777" w:rsidR="00744901" w:rsidRDefault="00254ED8">
            <w:pPr>
              <w:spacing w:line="240" w:lineRule="auto"/>
              <w:jc w:val="left"/>
              <w:rPr>
                <w:color w:val="000000"/>
                <w:sz w:val="24"/>
                <w:szCs w:val="24"/>
              </w:rPr>
            </w:pPr>
            <w:r>
              <w:t>type</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065D5CEA" w14:textId="77777777" w:rsidR="00744901" w:rsidRDefault="00254ED8">
            <w:pPr>
              <w:spacing w:line="240" w:lineRule="auto"/>
              <w:jc w:val="left"/>
              <w:rPr>
                <w:color w:val="212529"/>
                <w:sz w:val="24"/>
                <w:szCs w:val="24"/>
              </w:rPr>
            </w:pPr>
            <w:r>
              <w:t>TINYINT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46C23BA6" w14:textId="77777777" w:rsidR="00744901" w:rsidRDefault="00254ED8">
            <w:pPr>
              <w:keepNext/>
              <w:spacing w:line="240" w:lineRule="auto"/>
              <w:jc w:val="left"/>
              <w:rPr>
                <w:color w:val="212529"/>
                <w:sz w:val="24"/>
                <w:szCs w:val="24"/>
              </w:rPr>
            </w:pPr>
            <w:r>
              <w:t>Loại nghỉ phép (ví dụ: Nghỉ thường niên, Nghỉ ốm, Nghỉ không lương).</w:t>
            </w:r>
          </w:p>
        </w:tc>
      </w:tr>
      <w:tr w:rsidR="00744901" w14:paraId="7FAE5B5E"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0997CBF2" w14:textId="77777777" w:rsidR="00744901" w:rsidRDefault="00254ED8">
            <w:pPr>
              <w:spacing w:line="240" w:lineRule="auto"/>
              <w:jc w:val="center"/>
              <w:rPr>
                <w:color w:val="212529"/>
                <w:sz w:val="24"/>
                <w:szCs w:val="24"/>
              </w:rPr>
            </w:pPr>
            <w:r>
              <w:t>11</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1F77BC3D" w14:textId="77777777" w:rsidR="00744901" w:rsidRDefault="00254ED8">
            <w:pPr>
              <w:spacing w:line="240" w:lineRule="auto"/>
              <w:jc w:val="left"/>
              <w:rPr>
                <w:color w:val="000000"/>
                <w:sz w:val="24"/>
                <w:szCs w:val="24"/>
              </w:rPr>
            </w:pPr>
            <w:r>
              <w:t>reason</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4F7D21E9" w14:textId="77777777" w:rsidR="00744901" w:rsidRDefault="00254ED8">
            <w:pPr>
              <w:spacing w:line="240" w:lineRule="auto"/>
              <w:jc w:val="left"/>
              <w:rPr>
                <w:color w:val="212529"/>
                <w:sz w:val="24"/>
                <w:szCs w:val="24"/>
              </w:rPr>
            </w:pPr>
            <w:r>
              <w:t>LONGTEXT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0E8AD8DD" w14:textId="77777777" w:rsidR="00744901" w:rsidRDefault="00254ED8">
            <w:pPr>
              <w:keepNext/>
              <w:spacing w:line="240" w:lineRule="auto"/>
              <w:jc w:val="left"/>
              <w:rPr>
                <w:color w:val="212529"/>
                <w:sz w:val="24"/>
                <w:szCs w:val="24"/>
              </w:rPr>
            </w:pPr>
            <w:r>
              <w:t>Lý do chi tiết xin nghỉ phép.</w:t>
            </w:r>
          </w:p>
        </w:tc>
      </w:tr>
      <w:tr w:rsidR="00744901" w14:paraId="2E972DD3"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5EF4111E" w14:textId="77777777" w:rsidR="00744901" w:rsidRDefault="00254ED8">
            <w:pPr>
              <w:spacing w:line="240" w:lineRule="auto"/>
              <w:jc w:val="center"/>
              <w:rPr>
                <w:color w:val="212529"/>
                <w:sz w:val="24"/>
                <w:szCs w:val="24"/>
              </w:rPr>
            </w:pPr>
            <w:r>
              <w:t>12</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5441A25C" w14:textId="77777777" w:rsidR="00744901" w:rsidRDefault="00254ED8">
            <w:pPr>
              <w:spacing w:line="240" w:lineRule="auto"/>
              <w:jc w:val="left"/>
              <w:rPr>
                <w:color w:val="000000"/>
                <w:sz w:val="24"/>
                <w:szCs w:val="24"/>
              </w:rPr>
            </w:pPr>
            <w:r>
              <w:t>reason_reject</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74FE83ED" w14:textId="77777777" w:rsidR="00744901" w:rsidRDefault="00254ED8">
            <w:pPr>
              <w:spacing w:line="240" w:lineRule="auto"/>
              <w:jc w:val="left"/>
              <w:rPr>
                <w:color w:val="212529"/>
                <w:sz w:val="24"/>
                <w:szCs w:val="24"/>
              </w:rPr>
            </w:pPr>
            <w:r>
              <w:t>LONGTEXT</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63181980" w14:textId="77777777" w:rsidR="00744901" w:rsidRDefault="00254ED8">
            <w:pPr>
              <w:keepNext/>
              <w:spacing w:line="240" w:lineRule="auto"/>
              <w:jc w:val="left"/>
              <w:rPr>
                <w:color w:val="212529"/>
                <w:sz w:val="24"/>
                <w:szCs w:val="24"/>
              </w:rPr>
            </w:pPr>
            <w:r>
              <w:t>Lý do từ chối đơn xin nghỉ phép (nếu có).</w:t>
            </w:r>
          </w:p>
        </w:tc>
      </w:tr>
      <w:tr w:rsidR="00744901" w14:paraId="2717EBDB"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78C5C7D3" w14:textId="77777777" w:rsidR="00744901" w:rsidRDefault="00254ED8">
            <w:pPr>
              <w:spacing w:line="240" w:lineRule="auto"/>
              <w:jc w:val="center"/>
              <w:rPr>
                <w:color w:val="212529"/>
                <w:sz w:val="24"/>
                <w:szCs w:val="24"/>
              </w:rPr>
            </w:pPr>
            <w:r>
              <w:t>13</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568FD121" w14:textId="77777777" w:rsidR="00744901" w:rsidRDefault="00254ED8">
            <w:pPr>
              <w:spacing w:line="240" w:lineRule="auto"/>
              <w:jc w:val="left"/>
              <w:rPr>
                <w:color w:val="000000"/>
                <w:sz w:val="24"/>
                <w:szCs w:val="24"/>
              </w:rPr>
            </w:pPr>
            <w:r>
              <w:t>createdAt</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6656B2FB" w14:textId="77777777" w:rsidR="00744901" w:rsidRDefault="00254ED8">
            <w:pPr>
              <w:spacing w:line="240" w:lineRule="auto"/>
              <w:jc w:val="left"/>
              <w:rPr>
                <w:color w:val="212529"/>
                <w:sz w:val="24"/>
                <w:szCs w:val="24"/>
              </w:rPr>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271D38C7" w14:textId="77777777" w:rsidR="00744901" w:rsidRDefault="00254ED8">
            <w:pPr>
              <w:keepNext/>
              <w:spacing w:line="240" w:lineRule="auto"/>
              <w:jc w:val="left"/>
              <w:rPr>
                <w:color w:val="212529"/>
                <w:sz w:val="24"/>
                <w:szCs w:val="24"/>
              </w:rPr>
            </w:pPr>
            <w:r>
              <w:t>Ngày tạo bản ghi đơn xin nghỉ phép.</w:t>
            </w:r>
          </w:p>
        </w:tc>
      </w:tr>
      <w:tr w:rsidR="00744901" w14:paraId="015012CC" w14:textId="77777777">
        <w:tc>
          <w:tcPr>
            <w:tcW w:w="674" w:type="dxa"/>
            <w:tcBorders>
              <w:top w:val="single" w:sz="6" w:space="0" w:color="000000"/>
              <w:left w:val="single" w:sz="6" w:space="0" w:color="000000"/>
              <w:bottom w:val="single" w:sz="6" w:space="0" w:color="000000"/>
              <w:right w:val="single" w:sz="6" w:space="0" w:color="000000"/>
            </w:tcBorders>
            <w:shd w:val="clear" w:color="auto" w:fill="FFFFFF"/>
          </w:tcPr>
          <w:p w14:paraId="5BC007EC" w14:textId="77777777" w:rsidR="00744901" w:rsidRDefault="00254ED8">
            <w:pPr>
              <w:spacing w:line="240" w:lineRule="auto"/>
              <w:jc w:val="center"/>
              <w:rPr>
                <w:color w:val="212529"/>
                <w:sz w:val="24"/>
                <w:szCs w:val="24"/>
              </w:rPr>
            </w:pPr>
            <w:r>
              <w:t>14</w:t>
            </w:r>
          </w:p>
        </w:tc>
        <w:tc>
          <w:tcPr>
            <w:tcW w:w="2012" w:type="dxa"/>
            <w:tcBorders>
              <w:top w:val="single" w:sz="6" w:space="0" w:color="000000"/>
              <w:left w:val="single" w:sz="6" w:space="0" w:color="000000"/>
              <w:bottom w:val="single" w:sz="6" w:space="0" w:color="000000"/>
              <w:right w:val="single" w:sz="6" w:space="0" w:color="000000"/>
            </w:tcBorders>
            <w:shd w:val="clear" w:color="auto" w:fill="FFFFFF"/>
          </w:tcPr>
          <w:p w14:paraId="70FCE0FE" w14:textId="77777777" w:rsidR="00744901" w:rsidRDefault="00254ED8">
            <w:pPr>
              <w:spacing w:line="240" w:lineRule="auto"/>
              <w:jc w:val="left"/>
              <w:rPr>
                <w:color w:val="000000"/>
                <w:sz w:val="24"/>
                <w:szCs w:val="24"/>
              </w:rPr>
            </w:pPr>
            <w:r>
              <w:t>updatedAt</w:t>
            </w:r>
          </w:p>
        </w:tc>
        <w:tc>
          <w:tcPr>
            <w:tcW w:w="1720" w:type="dxa"/>
            <w:tcBorders>
              <w:top w:val="single" w:sz="6" w:space="0" w:color="000000"/>
              <w:left w:val="single" w:sz="6" w:space="0" w:color="000000"/>
              <w:bottom w:val="single" w:sz="6" w:space="0" w:color="000000"/>
              <w:right w:val="single" w:sz="6" w:space="0" w:color="000000"/>
            </w:tcBorders>
            <w:shd w:val="clear" w:color="auto" w:fill="FFFFFF"/>
          </w:tcPr>
          <w:p w14:paraId="30505E92" w14:textId="77777777" w:rsidR="00744901" w:rsidRDefault="00254ED8">
            <w:pPr>
              <w:spacing w:line="240" w:lineRule="auto"/>
              <w:jc w:val="left"/>
              <w:rPr>
                <w:color w:val="212529"/>
                <w:sz w:val="24"/>
                <w:szCs w:val="24"/>
              </w:rPr>
            </w:pPr>
            <w:r>
              <w:t>TIMESTAMP</w:t>
            </w:r>
          </w:p>
        </w:tc>
        <w:tc>
          <w:tcPr>
            <w:tcW w:w="5014" w:type="dxa"/>
            <w:tcBorders>
              <w:top w:val="single" w:sz="6" w:space="0" w:color="000000"/>
              <w:left w:val="single" w:sz="6" w:space="0" w:color="000000"/>
              <w:bottom w:val="single" w:sz="6" w:space="0" w:color="000000"/>
              <w:right w:val="single" w:sz="6" w:space="0" w:color="000000"/>
            </w:tcBorders>
            <w:shd w:val="clear" w:color="auto" w:fill="FFFFFF"/>
          </w:tcPr>
          <w:p w14:paraId="1648C8E7" w14:textId="77777777" w:rsidR="00744901" w:rsidRDefault="00254ED8">
            <w:pPr>
              <w:keepNext/>
              <w:spacing w:line="240" w:lineRule="auto"/>
              <w:jc w:val="left"/>
              <w:rPr>
                <w:color w:val="212529"/>
                <w:sz w:val="24"/>
                <w:szCs w:val="24"/>
              </w:rPr>
            </w:pPr>
            <w:r>
              <w:t>Ngày cập nhật bản ghi đơn xin nghỉ phép lần cuối.</w:t>
            </w:r>
          </w:p>
        </w:tc>
      </w:tr>
    </w:tbl>
    <w:p w14:paraId="1FFC4818" w14:textId="77777777" w:rsidR="00502058" w:rsidRDefault="00502058" w:rsidP="00502058">
      <w:pPr>
        <w:pStyle w:val="NoSpacing"/>
      </w:pPr>
      <w:bookmarkStart w:id="115" w:name="_b31cxh5dea4c" w:colFirst="0" w:colLast="0"/>
      <w:bookmarkEnd w:id="115"/>
    </w:p>
    <w:p w14:paraId="7B58271B" w14:textId="46E6D167" w:rsidR="00744901" w:rsidRDefault="00254ED8">
      <w:pPr>
        <w:pStyle w:val="Heading3"/>
      </w:pPr>
      <w:bookmarkStart w:id="116" w:name="_Toc217198667"/>
      <w:r>
        <w:t>Mối liên hệ giữa các Bảng trong cơ sở dữ liệu</w:t>
      </w:r>
      <w:bookmarkEnd w:id="116"/>
    </w:p>
    <w:p w14:paraId="7FE142D9" w14:textId="77777777" w:rsidR="00744901" w:rsidRDefault="00254ED8">
      <w:pPr>
        <w:numPr>
          <w:ilvl w:val="0"/>
          <w:numId w:val="7"/>
        </w:numPr>
        <w:pBdr>
          <w:top w:val="nil"/>
          <w:left w:val="nil"/>
          <w:bottom w:val="nil"/>
          <w:right w:val="nil"/>
          <w:between w:val="nil"/>
        </w:pBdr>
        <w:rPr>
          <w:b/>
          <w:bCs/>
          <w:color w:val="000000"/>
        </w:rPr>
      </w:pPr>
      <w:r>
        <w:rPr>
          <w:b/>
          <w:bCs/>
          <w:color w:val="000000"/>
        </w:rPr>
        <w:t>Bảng user, companies</w:t>
      </w:r>
    </w:p>
    <w:p w14:paraId="7FCE6B66" w14:textId="77777777" w:rsidR="00744901" w:rsidRDefault="00254ED8">
      <w:pPr>
        <w:numPr>
          <w:ilvl w:val="0"/>
          <w:numId w:val="1"/>
        </w:numPr>
        <w:pBdr>
          <w:top w:val="nil"/>
          <w:left w:val="nil"/>
          <w:bottom w:val="nil"/>
          <w:right w:val="nil"/>
          <w:between w:val="nil"/>
        </w:pBdr>
        <w:rPr>
          <w:color w:val="000000"/>
        </w:rPr>
      </w:pPr>
      <w:r>
        <w:rPr>
          <w:color w:val="000000"/>
        </w:rPr>
        <w:t xml:space="preserve">Ý nghĩa: </w:t>
      </w:r>
    </w:p>
    <w:p w14:paraId="2CFB2FE7" w14:textId="77777777" w:rsidR="00744901" w:rsidRDefault="00254ED8">
      <w:pPr>
        <w:numPr>
          <w:ilvl w:val="0"/>
          <w:numId w:val="12"/>
        </w:numPr>
        <w:pBdr>
          <w:top w:val="nil"/>
          <w:left w:val="nil"/>
          <w:bottom w:val="nil"/>
          <w:right w:val="nil"/>
          <w:between w:val="nil"/>
        </w:pBdr>
        <w:ind w:hanging="283"/>
        <w:rPr>
          <w:color w:val="000000"/>
        </w:rPr>
      </w:pPr>
      <w:r>
        <w:rPr>
          <w:color w:val="000000"/>
        </w:rPr>
        <w:t>Mỗi người dùng (users) là một nhân viên và thuộc về một công ty (companies) duy nhất.</w:t>
      </w:r>
    </w:p>
    <w:p w14:paraId="3B697088" w14:textId="77777777" w:rsidR="00744901" w:rsidRDefault="00254ED8">
      <w:pPr>
        <w:numPr>
          <w:ilvl w:val="0"/>
          <w:numId w:val="12"/>
        </w:numPr>
        <w:pBdr>
          <w:top w:val="nil"/>
          <w:left w:val="nil"/>
          <w:bottom w:val="nil"/>
          <w:right w:val="nil"/>
          <w:between w:val="nil"/>
        </w:pBdr>
        <w:ind w:hanging="283"/>
        <w:rPr>
          <w:color w:val="000000"/>
        </w:rPr>
      </w:pPr>
      <w:r>
        <w:rPr>
          <w:color w:val="000000"/>
        </w:rPr>
        <w:t>Một công ty (companies) có thể có nhiều người dùng (users) (nhân viên).</w:t>
      </w:r>
    </w:p>
    <w:p w14:paraId="570EF369" w14:textId="77777777" w:rsidR="00744901" w:rsidRDefault="00254ED8">
      <w:pPr>
        <w:numPr>
          <w:ilvl w:val="0"/>
          <w:numId w:val="1"/>
        </w:numPr>
        <w:pBdr>
          <w:top w:val="nil"/>
          <w:left w:val="nil"/>
          <w:bottom w:val="nil"/>
          <w:right w:val="nil"/>
          <w:between w:val="nil"/>
        </w:pBdr>
        <w:rPr>
          <w:color w:val="000000"/>
        </w:rPr>
      </w:pPr>
      <w:r>
        <w:rPr>
          <w:color w:val="000000"/>
        </w:rPr>
        <w:t>Mối liên hệ: Quan hệ 1-nhiều (1:N):</w:t>
      </w:r>
    </w:p>
    <w:p w14:paraId="739CF376" w14:textId="77777777" w:rsidR="00744901" w:rsidRDefault="00254ED8">
      <w:pPr>
        <w:numPr>
          <w:ilvl w:val="0"/>
          <w:numId w:val="12"/>
        </w:numPr>
        <w:pBdr>
          <w:top w:val="nil"/>
          <w:left w:val="nil"/>
          <w:bottom w:val="nil"/>
          <w:right w:val="nil"/>
          <w:between w:val="nil"/>
        </w:pBdr>
        <w:ind w:hanging="283"/>
        <w:rPr>
          <w:color w:val="000000"/>
        </w:rPr>
      </w:pPr>
      <w:r>
        <w:rPr>
          <w:color w:val="000000"/>
        </w:rPr>
        <w:t>Mỗi document (hàng) trong bảng users sẽ liên hệ với document trong bảng companies thông qua khóa ngoại company_id.</w:t>
      </w:r>
    </w:p>
    <w:p w14:paraId="6734DA6B" w14:textId="77777777" w:rsidR="00744901" w:rsidRDefault="00254ED8">
      <w:pPr>
        <w:numPr>
          <w:ilvl w:val="0"/>
          <w:numId w:val="7"/>
        </w:numPr>
        <w:pBdr>
          <w:top w:val="nil"/>
          <w:left w:val="nil"/>
          <w:bottom w:val="nil"/>
          <w:right w:val="nil"/>
          <w:between w:val="nil"/>
        </w:pBdr>
        <w:rPr>
          <w:b/>
          <w:bCs/>
          <w:color w:val="000000"/>
        </w:rPr>
      </w:pPr>
      <w:r>
        <w:rPr>
          <w:b/>
          <w:bCs/>
          <w:color w:val="000000"/>
        </w:rPr>
        <w:t>Bảng users, departments</w:t>
      </w:r>
    </w:p>
    <w:p w14:paraId="71AC3214" w14:textId="77777777" w:rsidR="00744901" w:rsidRDefault="00254ED8">
      <w:pPr>
        <w:numPr>
          <w:ilvl w:val="0"/>
          <w:numId w:val="1"/>
        </w:numPr>
        <w:pBdr>
          <w:top w:val="nil"/>
          <w:left w:val="nil"/>
          <w:bottom w:val="nil"/>
          <w:right w:val="nil"/>
          <w:between w:val="nil"/>
        </w:pBdr>
      </w:pPr>
      <w:r>
        <w:rPr>
          <w:color w:val="000000"/>
        </w:rPr>
        <w:t>Ý nghĩa:</w:t>
      </w:r>
    </w:p>
    <w:p w14:paraId="760A2917" w14:textId="77777777" w:rsidR="00744901" w:rsidRDefault="00254ED8">
      <w:pPr>
        <w:numPr>
          <w:ilvl w:val="0"/>
          <w:numId w:val="12"/>
        </w:numPr>
        <w:pBdr>
          <w:top w:val="nil"/>
          <w:left w:val="nil"/>
          <w:bottom w:val="nil"/>
          <w:right w:val="nil"/>
          <w:between w:val="nil"/>
        </w:pBdr>
        <w:ind w:hanging="283"/>
      </w:pPr>
      <w:r>
        <w:rPr>
          <w:color w:val="000000"/>
        </w:rPr>
        <w:t>Mỗi người dùng (users) thuộc về một phòng ban (departments) duy nhất trong công ty.</w:t>
      </w:r>
    </w:p>
    <w:p w14:paraId="7ED7530F" w14:textId="77777777" w:rsidR="00744901" w:rsidRDefault="00254ED8">
      <w:pPr>
        <w:numPr>
          <w:ilvl w:val="0"/>
          <w:numId w:val="12"/>
        </w:numPr>
        <w:pBdr>
          <w:top w:val="nil"/>
          <w:left w:val="nil"/>
          <w:bottom w:val="nil"/>
          <w:right w:val="nil"/>
          <w:between w:val="nil"/>
        </w:pBdr>
        <w:ind w:hanging="283"/>
      </w:pPr>
      <w:r>
        <w:rPr>
          <w:color w:val="000000"/>
        </w:rPr>
        <w:t>Một phòng ban (departments) có thể có nhiều người dùng (users) (nhân viên).</w:t>
      </w:r>
    </w:p>
    <w:p w14:paraId="259A6275" w14:textId="77777777" w:rsidR="00744901" w:rsidRDefault="00254ED8">
      <w:pPr>
        <w:numPr>
          <w:ilvl w:val="0"/>
          <w:numId w:val="1"/>
        </w:numPr>
        <w:pBdr>
          <w:top w:val="nil"/>
          <w:left w:val="nil"/>
          <w:bottom w:val="nil"/>
          <w:right w:val="nil"/>
          <w:between w:val="nil"/>
        </w:pBdr>
      </w:pPr>
      <w:r>
        <w:rPr>
          <w:color w:val="000000"/>
        </w:rPr>
        <w:t>Mối liên hệ: Quan hệ 1-nhiều (1:N):</w:t>
      </w:r>
    </w:p>
    <w:p w14:paraId="2EBFEDA9" w14:textId="77777777" w:rsidR="00744901" w:rsidRDefault="00254ED8">
      <w:pPr>
        <w:numPr>
          <w:ilvl w:val="0"/>
          <w:numId w:val="12"/>
        </w:numPr>
        <w:pBdr>
          <w:top w:val="nil"/>
          <w:left w:val="nil"/>
          <w:bottom w:val="nil"/>
          <w:right w:val="nil"/>
          <w:between w:val="nil"/>
        </w:pBdr>
        <w:ind w:hanging="283"/>
      </w:pPr>
      <w:r>
        <w:rPr>
          <w:color w:val="000000"/>
        </w:rPr>
        <w:t xml:space="preserve">Mỗi </w:t>
      </w:r>
      <w:r>
        <w:t xml:space="preserve">users </w:t>
      </w:r>
      <w:r>
        <w:rPr>
          <w:color w:val="000000"/>
        </w:rPr>
        <w:t xml:space="preserve">trong Bảng shop sẽ liên kết với </w:t>
      </w:r>
      <w:r>
        <w:t xml:space="preserve">users </w:t>
      </w:r>
      <w:r>
        <w:rPr>
          <w:color w:val="000000"/>
        </w:rPr>
        <w:t xml:space="preserve">trong Bảng </w:t>
      </w:r>
      <w:r>
        <w:t xml:space="preserve">departments </w:t>
      </w:r>
      <w:r>
        <w:rPr>
          <w:color w:val="000000"/>
        </w:rPr>
        <w:t xml:space="preserve">thông qua </w:t>
      </w:r>
      <w:r>
        <w:t>user_id</w:t>
      </w:r>
      <w:r>
        <w:rPr>
          <w:color w:val="000000"/>
        </w:rPr>
        <w:t>.</w:t>
      </w:r>
    </w:p>
    <w:p w14:paraId="140D26FE" w14:textId="77777777" w:rsidR="00744901" w:rsidRDefault="00254ED8">
      <w:pPr>
        <w:numPr>
          <w:ilvl w:val="0"/>
          <w:numId w:val="7"/>
        </w:numPr>
        <w:pBdr>
          <w:top w:val="nil"/>
          <w:left w:val="nil"/>
          <w:bottom w:val="nil"/>
          <w:right w:val="nil"/>
          <w:between w:val="nil"/>
        </w:pBdr>
        <w:rPr>
          <w:b/>
          <w:bCs/>
          <w:color w:val="000000"/>
        </w:rPr>
      </w:pPr>
      <w:r>
        <w:rPr>
          <w:b/>
          <w:bCs/>
          <w:color w:val="000000"/>
        </w:rPr>
        <w:t>Bảng users, shifts</w:t>
      </w:r>
    </w:p>
    <w:p w14:paraId="579D9366" w14:textId="77777777" w:rsidR="00744901" w:rsidRDefault="00254ED8">
      <w:pPr>
        <w:numPr>
          <w:ilvl w:val="0"/>
          <w:numId w:val="1"/>
        </w:numPr>
        <w:pBdr>
          <w:top w:val="nil"/>
          <w:left w:val="nil"/>
          <w:bottom w:val="nil"/>
          <w:right w:val="nil"/>
          <w:between w:val="nil"/>
        </w:pBdr>
      </w:pPr>
      <w:r>
        <w:rPr>
          <w:color w:val="000000"/>
        </w:rPr>
        <w:t>Ý nghĩa:</w:t>
      </w:r>
    </w:p>
    <w:p w14:paraId="532C8193" w14:textId="77777777" w:rsidR="00744901" w:rsidRDefault="00254ED8">
      <w:pPr>
        <w:numPr>
          <w:ilvl w:val="0"/>
          <w:numId w:val="12"/>
        </w:numPr>
        <w:pBdr>
          <w:top w:val="nil"/>
          <w:left w:val="nil"/>
          <w:bottom w:val="nil"/>
          <w:right w:val="nil"/>
          <w:between w:val="nil"/>
        </w:pBdr>
        <w:ind w:hanging="283"/>
      </w:pPr>
      <w:r>
        <w:rPr>
          <w:color w:val="000000"/>
        </w:rPr>
        <w:t>Mỗi người dùng (users) được gán cho một ca làm việc (shifts) cụ thể</w:t>
      </w:r>
    </w:p>
    <w:p w14:paraId="6D73D637" w14:textId="77777777" w:rsidR="00744901" w:rsidRDefault="00254ED8">
      <w:pPr>
        <w:numPr>
          <w:ilvl w:val="0"/>
          <w:numId w:val="12"/>
        </w:numPr>
        <w:pBdr>
          <w:top w:val="nil"/>
          <w:left w:val="nil"/>
          <w:bottom w:val="nil"/>
          <w:right w:val="nil"/>
          <w:between w:val="nil"/>
        </w:pBdr>
        <w:ind w:hanging="283"/>
      </w:pPr>
      <w:r>
        <w:rPr>
          <w:color w:val="000000"/>
        </w:rPr>
        <w:t xml:space="preserve">Một </w:t>
      </w:r>
      <w:r>
        <w:rPr>
          <w:b/>
          <w:bCs/>
          <w:color w:val="000000"/>
        </w:rPr>
        <w:t>ca làm việc</w:t>
      </w:r>
      <w:r>
        <w:rPr>
          <w:color w:val="000000"/>
        </w:rPr>
        <w:t xml:space="preserve"> (shifts) có thể được gán cho nhiều </w:t>
      </w:r>
      <w:r>
        <w:rPr>
          <w:b/>
          <w:bCs/>
          <w:color w:val="000000"/>
        </w:rPr>
        <w:t>người dùng</w:t>
      </w:r>
      <w:r>
        <w:rPr>
          <w:color w:val="000000"/>
        </w:rPr>
        <w:t xml:space="preserve"> (users)</w:t>
      </w:r>
    </w:p>
    <w:p w14:paraId="0FEDF8D0" w14:textId="77777777" w:rsidR="00744901" w:rsidRDefault="00254ED8">
      <w:pPr>
        <w:numPr>
          <w:ilvl w:val="0"/>
          <w:numId w:val="1"/>
        </w:numPr>
        <w:pBdr>
          <w:top w:val="nil"/>
          <w:left w:val="nil"/>
          <w:bottom w:val="nil"/>
          <w:right w:val="nil"/>
          <w:between w:val="nil"/>
        </w:pBdr>
      </w:pPr>
      <w:r>
        <w:rPr>
          <w:color w:val="000000"/>
        </w:rPr>
        <w:t>Mối liên hệ Quan hệ 1-nhiều (1:N):</w:t>
      </w:r>
    </w:p>
    <w:p w14:paraId="376F0EB7" w14:textId="77777777" w:rsidR="00744901" w:rsidRDefault="00254ED8">
      <w:pPr>
        <w:numPr>
          <w:ilvl w:val="0"/>
          <w:numId w:val="12"/>
        </w:numPr>
        <w:pBdr>
          <w:top w:val="nil"/>
          <w:left w:val="nil"/>
          <w:bottom w:val="nil"/>
          <w:right w:val="nil"/>
          <w:between w:val="nil"/>
        </w:pBdr>
        <w:ind w:hanging="283"/>
      </w:pPr>
      <w:r>
        <w:rPr>
          <w:color w:val="000000"/>
        </w:rPr>
        <w:t>Mỗi document (hàng) trong bảng users sẽ liên hệ với document trong bảng shifts thông qua khóa ngoại shift_id.</w:t>
      </w:r>
    </w:p>
    <w:p w14:paraId="3A946370" w14:textId="77777777" w:rsidR="00744901" w:rsidRDefault="00254ED8">
      <w:pPr>
        <w:numPr>
          <w:ilvl w:val="0"/>
          <w:numId w:val="7"/>
        </w:numPr>
        <w:pBdr>
          <w:top w:val="nil"/>
          <w:left w:val="nil"/>
          <w:bottom w:val="nil"/>
          <w:right w:val="nil"/>
          <w:between w:val="nil"/>
        </w:pBdr>
        <w:rPr>
          <w:b/>
          <w:bCs/>
          <w:color w:val="000000"/>
        </w:rPr>
      </w:pPr>
      <w:r>
        <w:rPr>
          <w:b/>
          <w:bCs/>
          <w:color w:val="000000"/>
        </w:rPr>
        <w:t>Bảng users, leaves</w:t>
      </w:r>
    </w:p>
    <w:p w14:paraId="69B79B2C" w14:textId="77777777" w:rsidR="00744901" w:rsidRDefault="00254ED8">
      <w:pPr>
        <w:numPr>
          <w:ilvl w:val="0"/>
          <w:numId w:val="1"/>
        </w:numPr>
        <w:pBdr>
          <w:top w:val="nil"/>
          <w:left w:val="nil"/>
          <w:bottom w:val="nil"/>
          <w:right w:val="nil"/>
          <w:between w:val="nil"/>
        </w:pBdr>
      </w:pPr>
      <w:r>
        <w:rPr>
          <w:color w:val="000000"/>
        </w:rPr>
        <w:t>Ý nghĩa:</w:t>
      </w:r>
    </w:p>
    <w:p w14:paraId="43C8DEDF" w14:textId="77777777" w:rsidR="00744901" w:rsidRDefault="00254ED8">
      <w:pPr>
        <w:numPr>
          <w:ilvl w:val="0"/>
          <w:numId w:val="12"/>
        </w:numPr>
        <w:pBdr>
          <w:top w:val="nil"/>
          <w:left w:val="nil"/>
          <w:bottom w:val="nil"/>
          <w:right w:val="nil"/>
          <w:between w:val="nil"/>
        </w:pBdr>
        <w:ind w:hanging="283"/>
      </w:pPr>
      <w:r>
        <w:rPr>
          <w:color w:val="000000"/>
        </w:rPr>
        <w:t xml:space="preserve">Mỗi </w:t>
      </w:r>
      <w:r>
        <w:rPr>
          <w:b/>
          <w:bCs/>
          <w:color w:val="000000"/>
        </w:rPr>
        <w:t>người dùng</w:t>
      </w:r>
      <w:r>
        <w:rPr>
          <w:color w:val="000000"/>
        </w:rPr>
        <w:t xml:space="preserve"> (users) có thể tạo nhiều yêu cầu </w:t>
      </w:r>
      <w:r>
        <w:rPr>
          <w:b/>
          <w:bCs/>
          <w:color w:val="000000"/>
        </w:rPr>
        <w:t>nghỉ phép</w:t>
      </w:r>
      <w:r>
        <w:rPr>
          <w:color w:val="000000"/>
        </w:rPr>
        <w:t xml:space="preserve"> (leaves).</w:t>
      </w:r>
    </w:p>
    <w:p w14:paraId="0C1ADC78" w14:textId="77777777" w:rsidR="00744901" w:rsidRDefault="00254ED8">
      <w:pPr>
        <w:numPr>
          <w:ilvl w:val="0"/>
          <w:numId w:val="12"/>
        </w:numPr>
        <w:pBdr>
          <w:top w:val="nil"/>
          <w:left w:val="nil"/>
          <w:bottom w:val="nil"/>
          <w:right w:val="nil"/>
          <w:between w:val="nil"/>
        </w:pBdr>
        <w:ind w:hanging="283"/>
      </w:pPr>
      <w:r>
        <w:rPr>
          <w:color w:val="000000"/>
        </w:rPr>
        <w:t xml:space="preserve">Mỗi yêu cầu </w:t>
      </w:r>
      <w:r>
        <w:rPr>
          <w:b/>
          <w:bCs/>
          <w:color w:val="000000"/>
        </w:rPr>
        <w:t>nghỉ phép</w:t>
      </w:r>
      <w:r>
        <w:rPr>
          <w:color w:val="000000"/>
        </w:rPr>
        <w:t xml:space="preserve"> (leaves) chỉ thuộc về một </w:t>
      </w:r>
      <w:r>
        <w:rPr>
          <w:b/>
          <w:bCs/>
          <w:color w:val="000000"/>
        </w:rPr>
        <w:t>người dùng</w:t>
      </w:r>
      <w:r>
        <w:rPr>
          <w:color w:val="000000"/>
        </w:rPr>
        <w:t xml:space="preserve"> (users) duy nhất.</w:t>
      </w:r>
    </w:p>
    <w:p w14:paraId="7D8897B2" w14:textId="77777777" w:rsidR="00744901" w:rsidRDefault="00254ED8">
      <w:pPr>
        <w:numPr>
          <w:ilvl w:val="0"/>
          <w:numId w:val="1"/>
        </w:numPr>
        <w:pBdr>
          <w:top w:val="nil"/>
          <w:left w:val="nil"/>
          <w:bottom w:val="nil"/>
          <w:right w:val="nil"/>
          <w:between w:val="nil"/>
        </w:pBdr>
      </w:pPr>
      <w:r>
        <w:rPr>
          <w:color w:val="000000"/>
        </w:rPr>
        <w:t>Mối liên hệ: Quan hệ 1-nhiều (1:N):</w:t>
      </w:r>
    </w:p>
    <w:p w14:paraId="7C307907" w14:textId="77777777" w:rsidR="00744901" w:rsidRDefault="00254ED8">
      <w:pPr>
        <w:numPr>
          <w:ilvl w:val="0"/>
          <w:numId w:val="12"/>
        </w:numPr>
        <w:pBdr>
          <w:top w:val="nil"/>
          <w:left w:val="nil"/>
          <w:bottom w:val="nil"/>
          <w:right w:val="nil"/>
          <w:between w:val="nil"/>
        </w:pBdr>
        <w:ind w:hanging="283"/>
      </w:pPr>
      <w:r>
        <w:rPr>
          <w:color w:val="000000"/>
        </w:rPr>
        <w:t xml:space="preserve">Mỗi document (hàng) trong bảng leaves sẽ liên hệ với document trong bảng users thông qua khóa ngoại </w:t>
      </w:r>
      <w:r>
        <w:rPr>
          <w:b/>
          <w:bCs/>
          <w:color w:val="000000"/>
        </w:rPr>
        <w:t>user_id</w:t>
      </w:r>
    </w:p>
    <w:p w14:paraId="6A9FFB00" w14:textId="77777777" w:rsidR="00744901" w:rsidRDefault="00254ED8">
      <w:pPr>
        <w:numPr>
          <w:ilvl w:val="0"/>
          <w:numId w:val="7"/>
        </w:numPr>
        <w:pBdr>
          <w:top w:val="nil"/>
          <w:left w:val="nil"/>
          <w:bottom w:val="nil"/>
          <w:right w:val="nil"/>
          <w:between w:val="nil"/>
        </w:pBdr>
        <w:rPr>
          <w:b/>
          <w:bCs/>
          <w:color w:val="000000"/>
        </w:rPr>
      </w:pPr>
      <w:r>
        <w:rPr>
          <w:b/>
          <w:bCs/>
          <w:color w:val="000000"/>
        </w:rPr>
        <w:t>Bảng users, attendances</w:t>
      </w:r>
    </w:p>
    <w:p w14:paraId="166D19C7" w14:textId="77777777" w:rsidR="00744901" w:rsidRDefault="00254ED8">
      <w:pPr>
        <w:numPr>
          <w:ilvl w:val="0"/>
          <w:numId w:val="1"/>
        </w:numPr>
        <w:pBdr>
          <w:top w:val="nil"/>
          <w:left w:val="nil"/>
          <w:bottom w:val="nil"/>
          <w:right w:val="nil"/>
          <w:between w:val="nil"/>
        </w:pBdr>
      </w:pPr>
      <w:r>
        <w:rPr>
          <w:color w:val="000000"/>
        </w:rPr>
        <w:t>Ý nghĩa:</w:t>
      </w:r>
    </w:p>
    <w:p w14:paraId="7282948C" w14:textId="77777777" w:rsidR="00744901" w:rsidRDefault="00254ED8">
      <w:pPr>
        <w:numPr>
          <w:ilvl w:val="0"/>
          <w:numId w:val="12"/>
        </w:numPr>
        <w:pBdr>
          <w:top w:val="nil"/>
          <w:left w:val="nil"/>
          <w:bottom w:val="nil"/>
          <w:right w:val="nil"/>
          <w:between w:val="nil"/>
        </w:pBdr>
        <w:ind w:hanging="283"/>
      </w:pPr>
      <w:r>
        <w:rPr>
          <w:color w:val="000000"/>
        </w:rPr>
        <w:t xml:space="preserve">Mỗi </w:t>
      </w:r>
      <w:r>
        <w:rPr>
          <w:b/>
          <w:bCs/>
          <w:color w:val="000000"/>
        </w:rPr>
        <w:t>người dùng</w:t>
      </w:r>
      <w:r>
        <w:rPr>
          <w:color w:val="000000"/>
        </w:rPr>
        <w:t xml:space="preserve"> (users) có thể tạo nhiều bản ghi </w:t>
      </w:r>
      <w:r>
        <w:rPr>
          <w:b/>
          <w:bCs/>
          <w:color w:val="000000"/>
        </w:rPr>
        <w:t>chấm công</w:t>
      </w:r>
      <w:r>
        <w:rPr>
          <w:color w:val="000000"/>
        </w:rPr>
        <w:t xml:space="preserve"> (attendances).</w:t>
      </w:r>
    </w:p>
    <w:p w14:paraId="1689B3FA" w14:textId="77777777" w:rsidR="00744901" w:rsidRDefault="00254ED8">
      <w:pPr>
        <w:numPr>
          <w:ilvl w:val="0"/>
          <w:numId w:val="12"/>
        </w:numPr>
        <w:pBdr>
          <w:top w:val="nil"/>
          <w:left w:val="nil"/>
          <w:bottom w:val="nil"/>
          <w:right w:val="nil"/>
          <w:between w:val="nil"/>
        </w:pBdr>
        <w:ind w:hanging="283"/>
      </w:pPr>
      <w:r>
        <w:rPr>
          <w:color w:val="000000"/>
        </w:rPr>
        <w:t xml:space="preserve">Mỗi bản ghi </w:t>
      </w:r>
      <w:r>
        <w:rPr>
          <w:b/>
          <w:bCs/>
          <w:color w:val="000000"/>
        </w:rPr>
        <w:t>chấm công</w:t>
      </w:r>
      <w:r>
        <w:rPr>
          <w:color w:val="000000"/>
        </w:rPr>
        <w:t xml:space="preserve"> (attendances) chỉ thuộc về một </w:t>
      </w:r>
      <w:r>
        <w:rPr>
          <w:b/>
          <w:bCs/>
          <w:color w:val="000000"/>
        </w:rPr>
        <w:t>người dùng</w:t>
      </w:r>
      <w:r>
        <w:rPr>
          <w:color w:val="000000"/>
        </w:rPr>
        <w:t xml:space="preserve"> (users) duy nhất.</w:t>
      </w:r>
    </w:p>
    <w:p w14:paraId="3BCA2DB3" w14:textId="77777777" w:rsidR="00744901" w:rsidRDefault="00254ED8">
      <w:pPr>
        <w:numPr>
          <w:ilvl w:val="0"/>
          <w:numId w:val="1"/>
        </w:numPr>
        <w:pBdr>
          <w:top w:val="nil"/>
          <w:left w:val="nil"/>
          <w:bottom w:val="nil"/>
          <w:right w:val="nil"/>
          <w:between w:val="nil"/>
        </w:pBdr>
      </w:pPr>
      <w:r>
        <w:rPr>
          <w:color w:val="000000"/>
        </w:rPr>
        <w:t>Mối liên hệ: Quan hệ 1-nhiều (1:N):</w:t>
      </w:r>
    </w:p>
    <w:p w14:paraId="5648087D" w14:textId="77777777" w:rsidR="00744901" w:rsidRDefault="00254ED8">
      <w:pPr>
        <w:numPr>
          <w:ilvl w:val="0"/>
          <w:numId w:val="12"/>
        </w:numPr>
        <w:pBdr>
          <w:top w:val="nil"/>
          <w:left w:val="nil"/>
          <w:bottom w:val="nil"/>
          <w:right w:val="nil"/>
          <w:between w:val="nil"/>
        </w:pBdr>
        <w:ind w:hanging="283"/>
      </w:pPr>
      <w:r>
        <w:rPr>
          <w:color w:val="000000"/>
        </w:rPr>
        <w:t xml:space="preserve">Mỗi document (hàng) trong bảng attendances sẽ liên hệ với document trong bảng users thông qua khóa ngoại </w:t>
      </w:r>
      <w:r>
        <w:rPr>
          <w:b/>
          <w:bCs/>
          <w:color w:val="000000"/>
        </w:rPr>
        <w:t>user_id</w:t>
      </w:r>
      <w:r>
        <w:rPr>
          <w:color w:val="000000"/>
        </w:rPr>
        <w:t>.</w:t>
      </w:r>
    </w:p>
    <w:p w14:paraId="247A82CC" w14:textId="77777777" w:rsidR="00744901" w:rsidRDefault="00254ED8">
      <w:pPr>
        <w:numPr>
          <w:ilvl w:val="0"/>
          <w:numId w:val="7"/>
        </w:numPr>
        <w:pBdr>
          <w:top w:val="nil"/>
          <w:left w:val="nil"/>
          <w:bottom w:val="nil"/>
          <w:right w:val="nil"/>
          <w:between w:val="nil"/>
        </w:pBdr>
        <w:rPr>
          <w:b/>
          <w:bCs/>
          <w:color w:val="000000"/>
        </w:rPr>
      </w:pPr>
      <w:r>
        <w:rPr>
          <w:b/>
          <w:bCs/>
          <w:color w:val="000000"/>
        </w:rPr>
        <w:t>Bảng users, overtimes</w:t>
      </w:r>
    </w:p>
    <w:p w14:paraId="0AF8885B" w14:textId="77777777" w:rsidR="00744901" w:rsidRDefault="00254ED8">
      <w:pPr>
        <w:numPr>
          <w:ilvl w:val="0"/>
          <w:numId w:val="1"/>
        </w:numPr>
        <w:pBdr>
          <w:top w:val="nil"/>
          <w:left w:val="nil"/>
          <w:bottom w:val="nil"/>
          <w:right w:val="nil"/>
          <w:between w:val="nil"/>
        </w:pBdr>
      </w:pPr>
      <w:r>
        <w:rPr>
          <w:color w:val="000000"/>
        </w:rPr>
        <w:t>Ý nghĩa:</w:t>
      </w:r>
    </w:p>
    <w:p w14:paraId="7B93C008" w14:textId="77777777" w:rsidR="00744901" w:rsidRDefault="00254ED8">
      <w:pPr>
        <w:numPr>
          <w:ilvl w:val="0"/>
          <w:numId w:val="12"/>
        </w:numPr>
        <w:pBdr>
          <w:top w:val="nil"/>
          <w:left w:val="nil"/>
          <w:bottom w:val="nil"/>
          <w:right w:val="nil"/>
          <w:between w:val="nil"/>
        </w:pBdr>
        <w:ind w:hanging="283"/>
      </w:pPr>
      <w:r>
        <w:rPr>
          <w:color w:val="000000"/>
        </w:rPr>
        <w:t xml:space="preserve">Mỗi </w:t>
      </w:r>
      <w:r>
        <w:rPr>
          <w:b/>
          <w:bCs/>
          <w:color w:val="000000"/>
        </w:rPr>
        <w:t>người dùng</w:t>
      </w:r>
      <w:r>
        <w:rPr>
          <w:color w:val="000000"/>
        </w:rPr>
        <w:t xml:space="preserve"> (users) có thể tạo nhiều yêu cầu </w:t>
      </w:r>
      <w:r>
        <w:rPr>
          <w:b/>
          <w:bCs/>
        </w:rPr>
        <w:t>làm thêm giờ</w:t>
      </w:r>
      <w:r>
        <w:rPr>
          <w:color w:val="000000"/>
        </w:rPr>
        <w:t xml:space="preserve"> (overtimes).</w:t>
      </w:r>
    </w:p>
    <w:p w14:paraId="6E3ADCDA" w14:textId="77777777" w:rsidR="00744901" w:rsidRDefault="00254ED8">
      <w:pPr>
        <w:numPr>
          <w:ilvl w:val="0"/>
          <w:numId w:val="12"/>
        </w:numPr>
        <w:pBdr>
          <w:top w:val="nil"/>
          <w:left w:val="nil"/>
          <w:bottom w:val="nil"/>
          <w:right w:val="nil"/>
          <w:between w:val="nil"/>
        </w:pBdr>
        <w:ind w:hanging="283"/>
      </w:pPr>
      <w:r>
        <w:rPr>
          <w:color w:val="000000"/>
        </w:rPr>
        <w:t xml:space="preserve">Mỗi yêu cầu </w:t>
      </w:r>
      <w:r>
        <w:rPr>
          <w:b/>
          <w:bCs/>
        </w:rPr>
        <w:t>làm thêm giờ</w:t>
      </w:r>
      <w:r>
        <w:rPr>
          <w:color w:val="000000"/>
        </w:rPr>
        <w:t xml:space="preserve"> (overtimes) chỉ thuộc về một </w:t>
      </w:r>
      <w:r>
        <w:rPr>
          <w:b/>
          <w:bCs/>
          <w:color w:val="000000"/>
        </w:rPr>
        <w:t>người dùng</w:t>
      </w:r>
      <w:r>
        <w:rPr>
          <w:color w:val="000000"/>
        </w:rPr>
        <w:t xml:space="preserve"> (users) duy nhất.</w:t>
      </w:r>
    </w:p>
    <w:p w14:paraId="63379167" w14:textId="77777777" w:rsidR="00744901" w:rsidRDefault="00254ED8">
      <w:pPr>
        <w:numPr>
          <w:ilvl w:val="0"/>
          <w:numId w:val="1"/>
        </w:numPr>
        <w:pBdr>
          <w:top w:val="nil"/>
          <w:left w:val="nil"/>
          <w:bottom w:val="nil"/>
          <w:right w:val="nil"/>
          <w:between w:val="nil"/>
        </w:pBdr>
      </w:pPr>
      <w:r>
        <w:rPr>
          <w:color w:val="000000"/>
        </w:rPr>
        <w:t>Mối liên hệ: Quan hệ 1-nhiều (1:N):</w:t>
      </w:r>
    </w:p>
    <w:p w14:paraId="65D20025" w14:textId="77777777" w:rsidR="00744901" w:rsidRDefault="00254ED8">
      <w:pPr>
        <w:numPr>
          <w:ilvl w:val="0"/>
          <w:numId w:val="12"/>
        </w:numPr>
        <w:pBdr>
          <w:top w:val="nil"/>
          <w:left w:val="nil"/>
          <w:bottom w:val="nil"/>
          <w:right w:val="nil"/>
          <w:between w:val="nil"/>
        </w:pBdr>
        <w:ind w:hanging="283"/>
      </w:pPr>
      <w:r>
        <w:rPr>
          <w:color w:val="000000"/>
        </w:rPr>
        <w:t xml:space="preserve">Mỗi document (hàng) trong bảng overtimes sẽ liên hệ với document trong bảng users thông qua khóa ngoại </w:t>
      </w:r>
      <w:r>
        <w:rPr>
          <w:b/>
          <w:bCs/>
          <w:color w:val="000000"/>
        </w:rPr>
        <w:t>user_id</w:t>
      </w:r>
      <w:r>
        <w:rPr>
          <w:color w:val="000000"/>
        </w:rPr>
        <w:t>.</w:t>
      </w:r>
    </w:p>
    <w:p w14:paraId="445C8294" w14:textId="77777777" w:rsidR="00744901" w:rsidRDefault="00254ED8">
      <w:pPr>
        <w:numPr>
          <w:ilvl w:val="0"/>
          <w:numId w:val="7"/>
        </w:numPr>
        <w:pBdr>
          <w:top w:val="nil"/>
          <w:left w:val="nil"/>
          <w:bottom w:val="nil"/>
          <w:right w:val="nil"/>
          <w:between w:val="nil"/>
        </w:pBdr>
        <w:rPr>
          <w:b/>
          <w:bCs/>
          <w:color w:val="000000"/>
        </w:rPr>
      </w:pPr>
      <w:r>
        <w:rPr>
          <w:b/>
          <w:bCs/>
          <w:color w:val="000000"/>
        </w:rPr>
        <w:t>Bảng companies, shifts</w:t>
      </w:r>
    </w:p>
    <w:p w14:paraId="2C0A3A43" w14:textId="77777777" w:rsidR="00744901" w:rsidRDefault="00254ED8">
      <w:pPr>
        <w:numPr>
          <w:ilvl w:val="0"/>
          <w:numId w:val="1"/>
        </w:numPr>
        <w:pBdr>
          <w:top w:val="nil"/>
          <w:left w:val="nil"/>
          <w:bottom w:val="nil"/>
          <w:right w:val="nil"/>
          <w:between w:val="nil"/>
        </w:pBdr>
      </w:pPr>
      <w:r>
        <w:rPr>
          <w:color w:val="000000"/>
        </w:rPr>
        <w:t>Ý nghĩa:</w:t>
      </w:r>
    </w:p>
    <w:p w14:paraId="1F69F5A8" w14:textId="77777777" w:rsidR="00744901" w:rsidRDefault="00254ED8">
      <w:pPr>
        <w:numPr>
          <w:ilvl w:val="0"/>
          <w:numId w:val="12"/>
        </w:numPr>
        <w:pBdr>
          <w:top w:val="nil"/>
          <w:left w:val="nil"/>
          <w:bottom w:val="nil"/>
          <w:right w:val="nil"/>
          <w:between w:val="nil"/>
        </w:pBdr>
        <w:ind w:hanging="283"/>
      </w:pPr>
      <w:r>
        <w:rPr>
          <w:color w:val="000000"/>
        </w:rPr>
        <w:t xml:space="preserve">Mỗi </w:t>
      </w:r>
      <w:r>
        <w:rPr>
          <w:b/>
          <w:bCs/>
          <w:color w:val="000000"/>
        </w:rPr>
        <w:t>công ty</w:t>
      </w:r>
      <w:r>
        <w:rPr>
          <w:color w:val="000000"/>
        </w:rPr>
        <w:t xml:space="preserve"> (companies) có thể thiết lập nhiều </w:t>
      </w:r>
      <w:r>
        <w:rPr>
          <w:b/>
          <w:bCs/>
          <w:color w:val="000000"/>
        </w:rPr>
        <w:t>ca làm việc</w:t>
      </w:r>
      <w:r>
        <w:rPr>
          <w:color w:val="000000"/>
        </w:rPr>
        <w:t xml:space="preserve"> (shifts).</w:t>
      </w:r>
    </w:p>
    <w:p w14:paraId="3F01F54A" w14:textId="77777777" w:rsidR="00744901" w:rsidRDefault="00254ED8">
      <w:pPr>
        <w:numPr>
          <w:ilvl w:val="0"/>
          <w:numId w:val="12"/>
        </w:numPr>
        <w:pBdr>
          <w:top w:val="nil"/>
          <w:left w:val="nil"/>
          <w:bottom w:val="nil"/>
          <w:right w:val="nil"/>
          <w:between w:val="nil"/>
        </w:pBdr>
        <w:ind w:hanging="283"/>
      </w:pPr>
      <w:r>
        <w:rPr>
          <w:color w:val="000000"/>
        </w:rPr>
        <w:t xml:space="preserve">Mỗi </w:t>
      </w:r>
      <w:r>
        <w:rPr>
          <w:b/>
          <w:bCs/>
          <w:color w:val="000000"/>
        </w:rPr>
        <w:t>ca làm việc</w:t>
      </w:r>
      <w:r>
        <w:rPr>
          <w:color w:val="000000"/>
        </w:rPr>
        <w:t xml:space="preserve"> (shifts) chỉ thuộc về một </w:t>
      </w:r>
      <w:r>
        <w:rPr>
          <w:b/>
          <w:bCs/>
          <w:color w:val="000000"/>
        </w:rPr>
        <w:t>công ty</w:t>
      </w:r>
      <w:r>
        <w:rPr>
          <w:color w:val="000000"/>
        </w:rPr>
        <w:t xml:space="preserve"> (companies) duy nhất.</w:t>
      </w:r>
    </w:p>
    <w:p w14:paraId="492BE7C2" w14:textId="77777777" w:rsidR="00744901" w:rsidRDefault="00254ED8">
      <w:pPr>
        <w:numPr>
          <w:ilvl w:val="0"/>
          <w:numId w:val="1"/>
        </w:numPr>
        <w:pBdr>
          <w:top w:val="nil"/>
          <w:left w:val="nil"/>
          <w:bottom w:val="nil"/>
          <w:right w:val="nil"/>
          <w:between w:val="nil"/>
        </w:pBdr>
      </w:pPr>
      <w:r>
        <w:rPr>
          <w:color w:val="000000"/>
        </w:rPr>
        <w:t>Mối liên hệ:</w:t>
      </w:r>
    </w:p>
    <w:p w14:paraId="3466C915" w14:textId="77777777" w:rsidR="00744901" w:rsidRDefault="00254ED8">
      <w:pPr>
        <w:numPr>
          <w:ilvl w:val="0"/>
          <w:numId w:val="12"/>
        </w:numPr>
        <w:pBdr>
          <w:top w:val="nil"/>
          <w:left w:val="nil"/>
          <w:bottom w:val="nil"/>
          <w:right w:val="nil"/>
          <w:between w:val="nil"/>
        </w:pBdr>
        <w:ind w:hanging="283"/>
      </w:pPr>
      <w:r>
        <w:rPr>
          <w:color w:val="000000"/>
        </w:rPr>
        <w:t xml:space="preserve">Mỗi document (hàng) trong bảng shifts sẽ liên hệ với document trong bảng companies thông qua khóa ngoại </w:t>
      </w:r>
      <w:r>
        <w:rPr>
          <w:b/>
          <w:bCs/>
          <w:color w:val="000000"/>
        </w:rPr>
        <w:t>company_id</w:t>
      </w:r>
      <w:r>
        <w:rPr>
          <w:color w:val="000000"/>
        </w:rPr>
        <w:t>.</w:t>
      </w:r>
    </w:p>
    <w:p w14:paraId="663CE8AB" w14:textId="77777777" w:rsidR="00744901" w:rsidRDefault="00254ED8">
      <w:pPr>
        <w:numPr>
          <w:ilvl w:val="0"/>
          <w:numId w:val="7"/>
        </w:numPr>
        <w:pBdr>
          <w:top w:val="nil"/>
          <w:left w:val="nil"/>
          <w:bottom w:val="nil"/>
          <w:right w:val="nil"/>
          <w:between w:val="nil"/>
        </w:pBdr>
        <w:rPr>
          <w:b/>
          <w:bCs/>
          <w:color w:val="000000"/>
        </w:rPr>
      </w:pPr>
      <w:r>
        <w:rPr>
          <w:b/>
          <w:bCs/>
          <w:color w:val="000000"/>
        </w:rPr>
        <w:t>Bảng companies, departments</w:t>
      </w:r>
    </w:p>
    <w:p w14:paraId="49B6D13F" w14:textId="77777777" w:rsidR="00744901" w:rsidRDefault="00254ED8">
      <w:pPr>
        <w:numPr>
          <w:ilvl w:val="0"/>
          <w:numId w:val="1"/>
        </w:numPr>
        <w:pBdr>
          <w:top w:val="nil"/>
          <w:left w:val="nil"/>
          <w:bottom w:val="nil"/>
          <w:right w:val="nil"/>
          <w:between w:val="nil"/>
        </w:pBdr>
      </w:pPr>
      <w:r>
        <w:rPr>
          <w:color w:val="000000"/>
        </w:rPr>
        <w:t>Ý nghĩa:</w:t>
      </w:r>
    </w:p>
    <w:p w14:paraId="058631A9" w14:textId="77777777" w:rsidR="00744901" w:rsidRDefault="00254ED8">
      <w:pPr>
        <w:numPr>
          <w:ilvl w:val="0"/>
          <w:numId w:val="1"/>
        </w:numPr>
        <w:pBdr>
          <w:top w:val="nil"/>
          <w:left w:val="nil"/>
          <w:bottom w:val="nil"/>
          <w:right w:val="nil"/>
          <w:between w:val="nil"/>
        </w:pBdr>
      </w:pPr>
      <w:r>
        <w:rPr>
          <w:color w:val="000000"/>
        </w:rPr>
        <w:t xml:space="preserve">Mỗi </w:t>
      </w:r>
      <w:r>
        <w:rPr>
          <w:b/>
          <w:bCs/>
          <w:color w:val="000000"/>
        </w:rPr>
        <w:t>công ty</w:t>
      </w:r>
      <w:r>
        <w:rPr>
          <w:color w:val="000000"/>
        </w:rPr>
        <w:t xml:space="preserve"> (companies) có thể có nhiều </w:t>
      </w:r>
      <w:r>
        <w:rPr>
          <w:b/>
          <w:bCs/>
          <w:color w:val="000000"/>
        </w:rPr>
        <w:t>phòng ban</w:t>
      </w:r>
      <w:r>
        <w:rPr>
          <w:color w:val="000000"/>
        </w:rPr>
        <w:t xml:space="preserve"> (departments).</w:t>
      </w:r>
    </w:p>
    <w:p w14:paraId="082BD6B9" w14:textId="77777777" w:rsidR="00744901" w:rsidRDefault="00254ED8">
      <w:pPr>
        <w:numPr>
          <w:ilvl w:val="0"/>
          <w:numId w:val="1"/>
        </w:numPr>
        <w:pBdr>
          <w:top w:val="nil"/>
          <w:left w:val="nil"/>
          <w:bottom w:val="nil"/>
          <w:right w:val="nil"/>
          <w:between w:val="nil"/>
        </w:pBdr>
      </w:pPr>
      <w:r>
        <w:rPr>
          <w:color w:val="000000"/>
        </w:rPr>
        <w:t>Mối liên hệ: Quan hệ 1-nhiều (1:N):</w:t>
      </w:r>
    </w:p>
    <w:p w14:paraId="14D91EC6" w14:textId="77777777" w:rsidR="00744901" w:rsidRDefault="00254ED8">
      <w:pPr>
        <w:pBdr>
          <w:top w:val="nil"/>
          <w:left w:val="nil"/>
          <w:bottom w:val="nil"/>
          <w:right w:val="nil"/>
          <w:between w:val="nil"/>
        </w:pBdr>
        <w:ind w:left="1134" w:hanging="283"/>
        <w:rPr>
          <w:color w:val="000000"/>
        </w:rPr>
      </w:pPr>
      <w:r>
        <w:rPr>
          <w:color w:val="000000"/>
        </w:rPr>
        <w:t xml:space="preserve">Mỗi document (hàng) trong bảng departments sẽ liên hệ với document trong bảng companies thông qua khóa ngoại </w:t>
      </w:r>
      <w:r>
        <w:rPr>
          <w:b/>
          <w:bCs/>
          <w:color w:val="000000"/>
        </w:rPr>
        <w:t>company_id</w:t>
      </w:r>
      <w:r>
        <w:rPr>
          <w:color w:val="000000"/>
        </w:rPr>
        <w:t>.</w:t>
      </w:r>
    </w:p>
    <w:p w14:paraId="687E41CF" w14:textId="77777777" w:rsidR="00744901" w:rsidRDefault="00254ED8">
      <w:pPr>
        <w:numPr>
          <w:ilvl w:val="0"/>
          <w:numId w:val="7"/>
        </w:numPr>
        <w:pBdr>
          <w:top w:val="nil"/>
          <w:left w:val="nil"/>
          <w:bottom w:val="nil"/>
          <w:right w:val="nil"/>
          <w:between w:val="nil"/>
        </w:pBdr>
        <w:rPr>
          <w:b/>
          <w:bCs/>
          <w:color w:val="000000"/>
        </w:rPr>
      </w:pPr>
      <w:r>
        <w:rPr>
          <w:b/>
          <w:bCs/>
          <w:color w:val="000000"/>
        </w:rPr>
        <w:t>Bảng attendances, shifts</w:t>
      </w:r>
    </w:p>
    <w:p w14:paraId="4EAF7EA9" w14:textId="77777777" w:rsidR="00744901" w:rsidRDefault="00254ED8">
      <w:pPr>
        <w:numPr>
          <w:ilvl w:val="0"/>
          <w:numId w:val="1"/>
        </w:numPr>
        <w:pBdr>
          <w:top w:val="nil"/>
          <w:left w:val="nil"/>
          <w:bottom w:val="nil"/>
          <w:right w:val="nil"/>
          <w:between w:val="nil"/>
        </w:pBdr>
      </w:pPr>
      <w:r>
        <w:rPr>
          <w:color w:val="000000"/>
        </w:rPr>
        <w:t>Ý nghĩa:</w:t>
      </w:r>
    </w:p>
    <w:p w14:paraId="3D9AF8C7" w14:textId="77777777" w:rsidR="00744901" w:rsidRDefault="00254ED8">
      <w:pPr>
        <w:numPr>
          <w:ilvl w:val="0"/>
          <w:numId w:val="12"/>
        </w:numPr>
        <w:pBdr>
          <w:top w:val="nil"/>
          <w:left w:val="nil"/>
          <w:bottom w:val="nil"/>
          <w:right w:val="nil"/>
          <w:between w:val="nil"/>
        </w:pBdr>
        <w:ind w:hanging="283"/>
      </w:pPr>
      <w:r>
        <w:rPr>
          <w:color w:val="000000"/>
        </w:rPr>
        <w:t xml:space="preserve">Mỗi document (hàng) trong bảng attendances sẽ liên hệ với document trong bảng shifts thông qua khóa ngoại </w:t>
      </w:r>
      <w:r>
        <w:rPr>
          <w:b/>
          <w:bCs/>
          <w:color w:val="000000"/>
        </w:rPr>
        <w:t>shift_id</w:t>
      </w:r>
      <w:r>
        <w:rPr>
          <w:color w:val="000000"/>
        </w:rPr>
        <w:t>.</w:t>
      </w:r>
    </w:p>
    <w:p w14:paraId="7D46CCE5" w14:textId="77777777" w:rsidR="00744901" w:rsidRDefault="00254ED8">
      <w:pPr>
        <w:numPr>
          <w:ilvl w:val="0"/>
          <w:numId w:val="12"/>
        </w:numPr>
        <w:pBdr>
          <w:top w:val="nil"/>
          <w:left w:val="nil"/>
          <w:bottom w:val="nil"/>
          <w:right w:val="nil"/>
          <w:between w:val="nil"/>
        </w:pBdr>
        <w:ind w:hanging="283"/>
      </w:pPr>
      <w:r>
        <w:rPr>
          <w:color w:val="000000"/>
        </w:rPr>
        <w:t xml:space="preserve">Một </w:t>
      </w:r>
      <w:r>
        <w:rPr>
          <w:b/>
          <w:bCs/>
          <w:color w:val="000000"/>
        </w:rPr>
        <w:t>ca làm việc</w:t>
      </w:r>
      <w:r>
        <w:rPr>
          <w:color w:val="000000"/>
        </w:rPr>
        <w:t xml:space="preserve"> (shifts) có thể liên quan đến nhiều bản ghi </w:t>
      </w:r>
      <w:r>
        <w:rPr>
          <w:b/>
          <w:bCs/>
          <w:color w:val="000000"/>
        </w:rPr>
        <w:t>chấm công</w:t>
      </w:r>
      <w:r>
        <w:rPr>
          <w:color w:val="000000"/>
        </w:rPr>
        <w:t xml:space="preserve"> (attendances).</w:t>
      </w:r>
    </w:p>
    <w:p w14:paraId="202F6EE5" w14:textId="77777777" w:rsidR="00744901" w:rsidRDefault="00254ED8">
      <w:pPr>
        <w:numPr>
          <w:ilvl w:val="0"/>
          <w:numId w:val="1"/>
        </w:numPr>
        <w:pBdr>
          <w:top w:val="nil"/>
          <w:left w:val="nil"/>
          <w:bottom w:val="nil"/>
          <w:right w:val="nil"/>
          <w:between w:val="nil"/>
        </w:pBdr>
      </w:pPr>
      <w:r>
        <w:rPr>
          <w:color w:val="000000"/>
        </w:rPr>
        <w:t>Mối liên hệ: Quan hệ 1-nhiều (1:N):</w:t>
      </w:r>
    </w:p>
    <w:p w14:paraId="56BE0ADA" w14:textId="77777777" w:rsidR="00744901" w:rsidRDefault="00254ED8">
      <w:pPr>
        <w:numPr>
          <w:ilvl w:val="0"/>
          <w:numId w:val="12"/>
        </w:numPr>
        <w:pBdr>
          <w:top w:val="nil"/>
          <w:left w:val="nil"/>
          <w:bottom w:val="nil"/>
          <w:right w:val="nil"/>
          <w:between w:val="nil"/>
        </w:pBdr>
        <w:ind w:hanging="283"/>
        <w:rPr>
          <w:color w:val="000000"/>
        </w:rPr>
      </w:pPr>
      <w:r>
        <w:rPr>
          <w:color w:val="000000"/>
        </w:rPr>
        <w:t xml:space="preserve">Mỗi document (hàng) trong bảng attendances sẽ liên hệ với document trong bảng shifts thông qua khóa ngoại </w:t>
      </w:r>
      <w:r>
        <w:rPr>
          <w:b/>
          <w:bCs/>
          <w:color w:val="000000"/>
        </w:rPr>
        <w:t>shift_id</w:t>
      </w:r>
      <w:r>
        <w:rPr>
          <w:color w:val="000000"/>
        </w:rPr>
        <w:t>.</w:t>
      </w:r>
    </w:p>
    <w:p w14:paraId="53B327DC" w14:textId="77777777" w:rsidR="00744901" w:rsidRDefault="00254ED8">
      <w:pPr>
        <w:numPr>
          <w:ilvl w:val="0"/>
          <w:numId w:val="12"/>
        </w:numPr>
        <w:pBdr>
          <w:top w:val="nil"/>
          <w:left w:val="nil"/>
          <w:bottom w:val="nil"/>
          <w:right w:val="nil"/>
          <w:between w:val="nil"/>
        </w:pBdr>
        <w:ind w:hanging="283"/>
        <w:rPr>
          <w:color w:val="000000"/>
        </w:rPr>
      </w:pPr>
      <w:r>
        <w:rPr>
          <w:color w:val="000000"/>
        </w:rPr>
        <w:t xml:space="preserve">Một </w:t>
      </w:r>
      <w:r>
        <w:rPr>
          <w:b/>
          <w:bCs/>
          <w:color w:val="000000"/>
        </w:rPr>
        <w:t>công ty</w:t>
      </w:r>
      <w:r>
        <w:rPr>
          <w:color w:val="000000"/>
        </w:rPr>
        <w:t xml:space="preserve"> (companies) có nhiều bản ghi </w:t>
      </w:r>
      <w:r>
        <w:rPr>
          <w:b/>
          <w:bCs/>
          <w:color w:val="000000"/>
        </w:rPr>
        <w:t>chấm công</w:t>
      </w:r>
      <w:r>
        <w:rPr>
          <w:color w:val="000000"/>
        </w:rPr>
        <w:t xml:space="preserve"> (attendances).</w:t>
      </w:r>
    </w:p>
    <w:p w14:paraId="1B0CF485" w14:textId="77777777" w:rsidR="00744901" w:rsidRDefault="00254ED8">
      <w:pPr>
        <w:numPr>
          <w:ilvl w:val="0"/>
          <w:numId w:val="7"/>
        </w:numPr>
        <w:pBdr>
          <w:top w:val="nil"/>
          <w:left w:val="nil"/>
          <w:bottom w:val="nil"/>
          <w:right w:val="nil"/>
          <w:between w:val="nil"/>
        </w:pBdr>
        <w:rPr>
          <w:b/>
          <w:bCs/>
          <w:color w:val="000000"/>
        </w:rPr>
      </w:pPr>
      <w:r>
        <w:rPr>
          <w:b/>
          <w:bCs/>
          <w:color w:val="000000"/>
        </w:rPr>
        <w:t>Bảng attendances, companies</w:t>
      </w:r>
    </w:p>
    <w:p w14:paraId="5B0D64BC" w14:textId="77777777" w:rsidR="00744901" w:rsidRDefault="00254ED8">
      <w:pPr>
        <w:numPr>
          <w:ilvl w:val="0"/>
          <w:numId w:val="1"/>
        </w:numPr>
        <w:pBdr>
          <w:top w:val="nil"/>
          <w:left w:val="nil"/>
          <w:bottom w:val="nil"/>
          <w:right w:val="nil"/>
          <w:between w:val="nil"/>
        </w:pBdr>
      </w:pPr>
      <w:r>
        <w:rPr>
          <w:color w:val="000000"/>
        </w:rPr>
        <w:t>Ý nghĩa:</w:t>
      </w:r>
    </w:p>
    <w:p w14:paraId="2BDE7902" w14:textId="77777777" w:rsidR="00744901" w:rsidRDefault="00254ED8">
      <w:pPr>
        <w:numPr>
          <w:ilvl w:val="0"/>
          <w:numId w:val="12"/>
        </w:numPr>
        <w:pBdr>
          <w:top w:val="nil"/>
          <w:left w:val="nil"/>
          <w:bottom w:val="nil"/>
          <w:right w:val="nil"/>
          <w:between w:val="nil"/>
        </w:pBdr>
        <w:ind w:hanging="283"/>
      </w:pPr>
      <w:r>
        <w:rPr>
          <w:color w:val="000000"/>
        </w:rPr>
        <w:t xml:space="preserve">Mỗi bản ghi </w:t>
      </w:r>
      <w:r>
        <w:rPr>
          <w:b/>
          <w:bCs/>
          <w:color w:val="000000"/>
        </w:rPr>
        <w:t>chấm công</w:t>
      </w:r>
      <w:r>
        <w:rPr>
          <w:color w:val="000000"/>
        </w:rPr>
        <w:t xml:space="preserve"> (attendances) thuộc về một </w:t>
      </w:r>
      <w:r>
        <w:rPr>
          <w:b/>
          <w:bCs/>
          <w:color w:val="000000"/>
        </w:rPr>
        <w:t>công ty</w:t>
      </w:r>
      <w:r>
        <w:rPr>
          <w:color w:val="000000"/>
        </w:rPr>
        <w:t xml:space="preserve"> (companies) nơi nhân viên làm việc.</w:t>
      </w:r>
    </w:p>
    <w:p w14:paraId="10D50D1C" w14:textId="77777777" w:rsidR="00744901" w:rsidRDefault="00254ED8">
      <w:pPr>
        <w:numPr>
          <w:ilvl w:val="0"/>
          <w:numId w:val="12"/>
        </w:numPr>
        <w:pBdr>
          <w:top w:val="nil"/>
          <w:left w:val="nil"/>
          <w:bottom w:val="nil"/>
          <w:right w:val="nil"/>
          <w:between w:val="nil"/>
        </w:pBdr>
        <w:ind w:hanging="283"/>
      </w:pPr>
      <w:r>
        <w:rPr>
          <w:color w:val="000000"/>
        </w:rPr>
        <w:t xml:space="preserve">Một </w:t>
      </w:r>
      <w:r>
        <w:rPr>
          <w:b/>
          <w:bCs/>
          <w:color w:val="000000"/>
        </w:rPr>
        <w:t>công ty</w:t>
      </w:r>
      <w:r>
        <w:rPr>
          <w:color w:val="000000"/>
        </w:rPr>
        <w:t xml:space="preserve"> (companies) có nhiều bản ghi </w:t>
      </w:r>
      <w:r>
        <w:rPr>
          <w:b/>
          <w:bCs/>
          <w:color w:val="000000"/>
        </w:rPr>
        <w:t>chấm công</w:t>
      </w:r>
      <w:r>
        <w:rPr>
          <w:color w:val="000000"/>
        </w:rPr>
        <w:t xml:space="preserve"> (attendances).</w:t>
      </w:r>
    </w:p>
    <w:p w14:paraId="5864944E" w14:textId="2C6674DF" w:rsidR="00744901" w:rsidRDefault="00254ED8">
      <w:pPr>
        <w:pStyle w:val="Heading2"/>
      </w:pPr>
      <w:bookmarkStart w:id="117" w:name="_Toc217198668"/>
      <w:r>
        <w:t>Biểu đồ tuần tự</w:t>
      </w:r>
      <w:bookmarkEnd w:id="117"/>
    </w:p>
    <w:p w14:paraId="259A69D3" w14:textId="719E52AB" w:rsidR="00744901" w:rsidRDefault="00254ED8" w:rsidP="00502058">
      <w:pPr>
        <w:pStyle w:val="Heading3"/>
        <w:rPr>
          <w:lang w:val="vi-VN"/>
        </w:rPr>
      </w:pPr>
      <w:bookmarkStart w:id="118" w:name="_Toc217198669"/>
      <w:r>
        <w:t>Biểu đồ tuần tự quản lý gói đăng nhập</w:t>
      </w:r>
      <w:bookmarkEnd w:id="118"/>
    </w:p>
    <w:p w14:paraId="6E71591E" w14:textId="77777777" w:rsidR="001F7FFC" w:rsidRDefault="001F7FFC" w:rsidP="001F7FFC">
      <w:pPr>
        <w:rPr>
          <w:lang w:val="vi-VN"/>
        </w:rPr>
        <w:sectPr w:rsidR="001F7FFC" w:rsidSect="00E77479">
          <w:pgSz w:w="11907" w:h="16840"/>
          <w:pgMar w:top="1134" w:right="851" w:bottom="1134" w:left="1701" w:header="567" w:footer="567" w:gutter="0"/>
          <w:cols w:space="720"/>
        </w:sectPr>
      </w:pPr>
    </w:p>
    <w:p w14:paraId="6B5A854C" w14:textId="45293AF0" w:rsidR="00744901" w:rsidRPr="001F7FFC" w:rsidRDefault="001F7FFC" w:rsidP="001F7FFC">
      <w:pPr>
        <w:rPr>
          <w:lang w:val="vi-VN"/>
        </w:rPr>
      </w:pPr>
      <w:r>
        <w:rPr>
          <w:noProof/>
        </w:rPr>
        <w:drawing>
          <wp:inline distT="0" distB="0" distL="0" distR="0" wp14:anchorId="61F255D4" wp14:editId="2577400B">
            <wp:extent cx="9650636" cy="4835951"/>
            <wp:effectExtent l="0" t="0" r="8255" b="3175"/>
            <wp:docPr id="2014250353" name="image4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1.png" descr="A diagram of a diagram&#10;&#10;AI-generated content may be incorrect."/>
                    <pic:cNvPicPr preferRelativeResize="0"/>
                  </pic:nvPicPr>
                  <pic:blipFill>
                    <a:blip r:embed="rId24"/>
                    <a:srcRect/>
                    <a:stretch>
                      <a:fillRect/>
                    </a:stretch>
                  </pic:blipFill>
                  <pic:spPr>
                    <a:xfrm>
                      <a:off x="0" y="0"/>
                      <a:ext cx="9650636" cy="4835951"/>
                    </a:xfrm>
                    <a:prstGeom prst="rect">
                      <a:avLst/>
                    </a:prstGeom>
                    <a:ln/>
                  </pic:spPr>
                </pic:pic>
              </a:graphicData>
            </a:graphic>
          </wp:inline>
        </w:drawing>
      </w:r>
    </w:p>
    <w:p w14:paraId="43E3530A" w14:textId="77777777" w:rsidR="00207062" w:rsidRDefault="00207062">
      <w:pPr>
        <w:pBdr>
          <w:top w:val="nil"/>
          <w:left w:val="nil"/>
          <w:bottom w:val="nil"/>
          <w:right w:val="nil"/>
          <w:between w:val="nil"/>
        </w:pBdr>
        <w:jc w:val="center"/>
        <w:rPr>
          <w:i/>
          <w:iCs/>
          <w:color w:val="000000"/>
          <w:lang w:val="vi-VN"/>
        </w:rPr>
      </w:pPr>
      <w:bookmarkStart w:id="119" w:name="_4yuj8smogemy" w:colFirst="0" w:colLast="0"/>
      <w:bookmarkEnd w:id="119"/>
    </w:p>
    <w:p w14:paraId="0AB8ABAD" w14:textId="25126E22" w:rsidR="00744901" w:rsidRDefault="00502058" w:rsidP="00502058">
      <w:pPr>
        <w:pStyle w:val="Caption"/>
        <w:rPr>
          <w:i w:val="0"/>
          <w:iCs w:val="0"/>
          <w:color w:val="000000"/>
          <w:lang w:val="vi-VN"/>
        </w:rPr>
      </w:pPr>
      <w:bookmarkStart w:id="120" w:name="_Toc217198717"/>
      <w:r w:rsidRPr="00502058">
        <w:rPr>
          <w:lang w:val="vi-VN"/>
        </w:rPr>
        <w:t xml:space="preserve">Hình </w:t>
      </w:r>
      <w:r w:rsidR="009209FE">
        <w:rPr>
          <w:lang w:val="vi-VN"/>
        </w:rPr>
        <w:fldChar w:fldCharType="begin"/>
      </w:r>
      <w:r w:rsidR="009209FE">
        <w:rPr>
          <w:lang w:val="vi-VN"/>
        </w:rPr>
        <w:instrText xml:space="preserve"> STYLEREF 1 \s </w:instrText>
      </w:r>
      <w:r w:rsidR="009209FE">
        <w:rPr>
          <w:lang w:val="vi-VN"/>
        </w:rPr>
        <w:fldChar w:fldCharType="separate"/>
      </w:r>
      <w:r w:rsidR="00156745">
        <w:rPr>
          <w:noProof/>
          <w:lang w:val="vi-VN"/>
        </w:rPr>
        <w:t>3</w:t>
      </w:r>
      <w:r w:rsidR="009209FE">
        <w:rPr>
          <w:lang w:val="vi-VN"/>
        </w:rPr>
        <w:fldChar w:fldCharType="end"/>
      </w:r>
      <w:r w:rsidR="009209FE">
        <w:rPr>
          <w:lang w:val="vi-VN"/>
        </w:rPr>
        <w:t>.</w:t>
      </w:r>
      <w:r w:rsidR="009209FE">
        <w:rPr>
          <w:lang w:val="vi-VN"/>
        </w:rPr>
        <w:fldChar w:fldCharType="begin"/>
      </w:r>
      <w:r w:rsidR="009209FE">
        <w:rPr>
          <w:lang w:val="vi-VN"/>
        </w:rPr>
        <w:instrText xml:space="preserve"> SEQ Hình \* ARABIC \s 1 </w:instrText>
      </w:r>
      <w:r w:rsidR="009209FE">
        <w:rPr>
          <w:lang w:val="vi-VN"/>
        </w:rPr>
        <w:fldChar w:fldCharType="separate"/>
      </w:r>
      <w:r w:rsidR="00156745">
        <w:rPr>
          <w:noProof/>
          <w:lang w:val="vi-VN"/>
        </w:rPr>
        <w:t>2</w:t>
      </w:r>
      <w:r w:rsidR="009209FE">
        <w:rPr>
          <w:lang w:val="vi-VN"/>
        </w:rPr>
        <w:fldChar w:fldCharType="end"/>
      </w:r>
      <w:r w:rsidR="00254ED8" w:rsidRPr="0067104F">
        <w:rPr>
          <w:i w:val="0"/>
          <w:iCs w:val="0"/>
          <w:color w:val="000000"/>
          <w:lang w:val="vi-VN"/>
        </w:rPr>
        <w:t xml:space="preserve">. </w:t>
      </w:r>
      <w:r w:rsidR="00254ED8" w:rsidRPr="00502058">
        <w:rPr>
          <w:iCs w:val="0"/>
          <w:color w:val="000000"/>
          <w:lang w:val="vi-VN"/>
        </w:rPr>
        <w:t>Biểu đồ tuần tự đăng ký tài khoản nhân viên</w:t>
      </w:r>
      <w:bookmarkEnd w:id="120"/>
    </w:p>
    <w:p w14:paraId="6A7220D6" w14:textId="368A9D33" w:rsidR="00B10AD6" w:rsidRPr="00B10AD6" w:rsidRDefault="00B10AD6" w:rsidP="00B10AD6">
      <w:pPr>
        <w:pBdr>
          <w:top w:val="nil"/>
          <w:left w:val="nil"/>
          <w:bottom w:val="nil"/>
          <w:right w:val="nil"/>
          <w:between w:val="nil"/>
        </w:pBdr>
        <w:rPr>
          <w:i/>
          <w:iCs/>
          <w:color w:val="000000"/>
          <w:lang w:val="vi-VN"/>
        </w:rPr>
      </w:pPr>
      <w:r>
        <w:rPr>
          <w:noProof/>
        </w:rPr>
        <w:drawing>
          <wp:inline distT="0" distB="0" distL="0" distR="0" wp14:anchorId="7EBD7275" wp14:editId="7A1C7C6B">
            <wp:extent cx="9162854" cy="4703371"/>
            <wp:effectExtent l="0" t="0" r="635" b="2540"/>
            <wp:docPr id="1665932554" name="image4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AI-generated content may be incorrect."/>
                    <pic:cNvPicPr preferRelativeResize="0"/>
                  </pic:nvPicPr>
                  <pic:blipFill>
                    <a:blip r:embed="rId25"/>
                    <a:srcRect/>
                    <a:stretch>
                      <a:fillRect/>
                    </a:stretch>
                  </pic:blipFill>
                  <pic:spPr>
                    <a:xfrm>
                      <a:off x="0" y="0"/>
                      <a:ext cx="9167085" cy="4705543"/>
                    </a:xfrm>
                    <a:prstGeom prst="rect">
                      <a:avLst/>
                    </a:prstGeom>
                    <a:ln/>
                  </pic:spPr>
                </pic:pic>
              </a:graphicData>
            </a:graphic>
          </wp:inline>
        </w:drawing>
      </w:r>
    </w:p>
    <w:p w14:paraId="699EB116" w14:textId="77777777" w:rsidR="00744901" w:rsidRDefault="00744901">
      <w:pPr>
        <w:pBdr>
          <w:top w:val="nil"/>
          <w:left w:val="nil"/>
          <w:bottom w:val="nil"/>
          <w:right w:val="nil"/>
          <w:between w:val="nil"/>
        </w:pBdr>
        <w:jc w:val="center"/>
        <w:rPr>
          <w:i/>
          <w:iCs/>
          <w:color w:val="000000"/>
        </w:rPr>
      </w:pPr>
    </w:p>
    <w:p w14:paraId="76DBD694" w14:textId="31DE1FA4" w:rsidR="00207062" w:rsidRPr="00207062" w:rsidRDefault="00207062" w:rsidP="00207062">
      <w:pPr>
        <w:keepNext/>
        <w:jc w:val="center"/>
        <w:rPr>
          <w:lang w:val="vi-VN"/>
        </w:rPr>
      </w:pPr>
      <w:bookmarkStart w:id="121" w:name="_xpu7fwg76fin" w:colFirst="0" w:colLast="0"/>
      <w:bookmarkEnd w:id="121"/>
    </w:p>
    <w:p w14:paraId="2A690E80" w14:textId="2B8A7AD7" w:rsidR="00744901" w:rsidRPr="00B10AD6" w:rsidRDefault="00502058" w:rsidP="00502058">
      <w:pPr>
        <w:pStyle w:val="Caption"/>
        <w:rPr>
          <w:i w:val="0"/>
          <w:iCs w:val="0"/>
          <w:color w:val="000000"/>
          <w:lang w:val="vi-VN"/>
        </w:rPr>
      </w:pPr>
      <w:bookmarkStart w:id="122" w:name="_Toc217198718"/>
      <w:r w:rsidRPr="00502058">
        <w:rPr>
          <w:lang w:val="vi-VN"/>
        </w:rPr>
        <w:t xml:space="preserve">Hình </w:t>
      </w:r>
      <w:r w:rsidR="009209FE">
        <w:rPr>
          <w:lang w:val="vi-VN"/>
        </w:rPr>
        <w:fldChar w:fldCharType="begin"/>
      </w:r>
      <w:r w:rsidR="009209FE">
        <w:rPr>
          <w:lang w:val="vi-VN"/>
        </w:rPr>
        <w:instrText xml:space="preserve"> STYLEREF 1 \s </w:instrText>
      </w:r>
      <w:r w:rsidR="009209FE">
        <w:rPr>
          <w:lang w:val="vi-VN"/>
        </w:rPr>
        <w:fldChar w:fldCharType="separate"/>
      </w:r>
      <w:r w:rsidR="00156745">
        <w:rPr>
          <w:noProof/>
          <w:lang w:val="vi-VN"/>
        </w:rPr>
        <w:t>3</w:t>
      </w:r>
      <w:r w:rsidR="009209FE">
        <w:rPr>
          <w:lang w:val="vi-VN"/>
        </w:rPr>
        <w:fldChar w:fldCharType="end"/>
      </w:r>
      <w:r w:rsidR="009209FE">
        <w:rPr>
          <w:lang w:val="vi-VN"/>
        </w:rPr>
        <w:t>.</w:t>
      </w:r>
      <w:r w:rsidR="009209FE">
        <w:rPr>
          <w:lang w:val="vi-VN"/>
        </w:rPr>
        <w:fldChar w:fldCharType="begin"/>
      </w:r>
      <w:r w:rsidR="009209FE">
        <w:rPr>
          <w:lang w:val="vi-VN"/>
        </w:rPr>
        <w:instrText xml:space="preserve"> SEQ Hình \* ARABIC \s 1 </w:instrText>
      </w:r>
      <w:r w:rsidR="009209FE">
        <w:rPr>
          <w:lang w:val="vi-VN"/>
        </w:rPr>
        <w:fldChar w:fldCharType="separate"/>
      </w:r>
      <w:r w:rsidR="00156745">
        <w:rPr>
          <w:noProof/>
          <w:lang w:val="vi-VN"/>
        </w:rPr>
        <w:t>3</w:t>
      </w:r>
      <w:r w:rsidR="009209FE">
        <w:rPr>
          <w:lang w:val="vi-VN"/>
        </w:rPr>
        <w:fldChar w:fldCharType="end"/>
      </w:r>
      <w:r w:rsidR="00254ED8" w:rsidRPr="0067104F">
        <w:rPr>
          <w:i w:val="0"/>
          <w:iCs w:val="0"/>
          <w:color w:val="000000"/>
          <w:lang w:val="vi-VN"/>
        </w:rPr>
        <w:t xml:space="preserve">. </w:t>
      </w:r>
      <w:r w:rsidR="00254ED8" w:rsidRPr="00502058">
        <w:rPr>
          <w:iCs w:val="0"/>
          <w:color w:val="000000"/>
          <w:lang w:val="vi-VN"/>
        </w:rPr>
        <w:t>Biểu đồ tuần tự đăng nhập</w:t>
      </w:r>
      <w:bookmarkEnd w:id="122"/>
    </w:p>
    <w:p w14:paraId="1B5E205D" w14:textId="38753996" w:rsidR="00744901" w:rsidRDefault="00254ED8">
      <w:pPr>
        <w:pStyle w:val="Heading3"/>
        <w:ind w:left="706"/>
        <w:rPr>
          <w:lang w:val="vi-VN"/>
        </w:rPr>
      </w:pPr>
      <w:bookmarkStart w:id="123" w:name="_Toc217198670"/>
      <w:r w:rsidRPr="0067104F">
        <w:rPr>
          <w:lang w:val="vi-VN"/>
        </w:rPr>
        <w:t>Biểu đồ tuần tự chấm công</w:t>
      </w:r>
      <w:bookmarkEnd w:id="123"/>
    </w:p>
    <w:p w14:paraId="050C5DCA" w14:textId="0AA5D081" w:rsidR="00744901" w:rsidRPr="00B10AD6" w:rsidRDefault="00B10AD6" w:rsidP="00B10AD6">
      <w:pPr>
        <w:rPr>
          <w:lang w:val="vi-VN"/>
        </w:rPr>
      </w:pPr>
      <w:r>
        <w:rPr>
          <w:noProof/>
        </w:rPr>
        <w:drawing>
          <wp:inline distT="0" distB="0" distL="0" distR="0" wp14:anchorId="7F22A563" wp14:editId="1BC6AFB9">
            <wp:extent cx="8682087" cy="4156710"/>
            <wp:effectExtent l="0" t="0" r="5080" b="0"/>
            <wp:docPr id="1532869507" name="image39.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9.png" descr="A diagram of a project&#10;&#10;AI-generated content may be incorrect."/>
                    <pic:cNvPicPr preferRelativeResize="0"/>
                  </pic:nvPicPr>
                  <pic:blipFill>
                    <a:blip r:embed="rId26"/>
                    <a:srcRect/>
                    <a:stretch>
                      <a:fillRect/>
                    </a:stretch>
                  </pic:blipFill>
                  <pic:spPr>
                    <a:xfrm>
                      <a:off x="0" y="0"/>
                      <a:ext cx="8685370" cy="4158282"/>
                    </a:xfrm>
                    <a:prstGeom prst="rect">
                      <a:avLst/>
                    </a:prstGeom>
                    <a:ln/>
                  </pic:spPr>
                </pic:pic>
              </a:graphicData>
            </a:graphic>
          </wp:inline>
        </w:drawing>
      </w:r>
    </w:p>
    <w:p w14:paraId="558EDF25" w14:textId="77777777" w:rsidR="00207062" w:rsidRDefault="00207062">
      <w:pPr>
        <w:pBdr>
          <w:top w:val="nil"/>
          <w:left w:val="nil"/>
          <w:bottom w:val="nil"/>
          <w:right w:val="nil"/>
          <w:between w:val="nil"/>
        </w:pBdr>
        <w:jc w:val="center"/>
        <w:rPr>
          <w:i/>
          <w:iCs/>
          <w:color w:val="000000"/>
          <w:lang w:val="vi-VN"/>
        </w:rPr>
      </w:pPr>
      <w:bookmarkStart w:id="124" w:name="_8nxvwnc3kujj" w:colFirst="0" w:colLast="0"/>
      <w:bookmarkEnd w:id="124"/>
    </w:p>
    <w:p w14:paraId="3618165C" w14:textId="77777777" w:rsidR="00207062" w:rsidRDefault="00207062">
      <w:pPr>
        <w:pBdr>
          <w:top w:val="nil"/>
          <w:left w:val="nil"/>
          <w:bottom w:val="nil"/>
          <w:right w:val="nil"/>
          <w:between w:val="nil"/>
        </w:pBdr>
        <w:jc w:val="center"/>
        <w:rPr>
          <w:i/>
          <w:iCs/>
          <w:color w:val="000000"/>
          <w:lang w:val="vi-VN"/>
        </w:rPr>
      </w:pPr>
    </w:p>
    <w:p w14:paraId="557940C6" w14:textId="7BD12EB6" w:rsidR="00744901" w:rsidRDefault="00502058" w:rsidP="00502058">
      <w:pPr>
        <w:pStyle w:val="Caption"/>
        <w:rPr>
          <w:i w:val="0"/>
          <w:iCs w:val="0"/>
          <w:color w:val="000000"/>
        </w:rPr>
      </w:pPr>
      <w:bookmarkStart w:id="125" w:name="_Toc217198719"/>
      <w:r>
        <w:t xml:space="preserve">Hình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4</w:t>
      </w:r>
      <w:r w:rsidR="00415889">
        <w:rPr>
          <w:noProof/>
        </w:rPr>
        <w:fldChar w:fldCharType="end"/>
      </w:r>
      <w:r w:rsidR="00254ED8">
        <w:rPr>
          <w:i w:val="0"/>
          <w:iCs w:val="0"/>
          <w:color w:val="000000"/>
        </w:rPr>
        <w:t xml:space="preserve">. </w:t>
      </w:r>
      <w:r w:rsidR="00254ED8" w:rsidRPr="00502058">
        <w:rPr>
          <w:iCs w:val="0"/>
          <w:color w:val="000000"/>
        </w:rPr>
        <w:t>Biểu đồ tuần tự chấm công (check-in)</w:t>
      </w:r>
      <w:bookmarkEnd w:id="125"/>
    </w:p>
    <w:p w14:paraId="27B6CBB1" w14:textId="1F4BDB8E" w:rsidR="00744901" w:rsidRDefault="00254ED8" w:rsidP="00502058">
      <w:pPr>
        <w:pStyle w:val="Heading3"/>
        <w:rPr>
          <w:lang w:val="vi-VN"/>
        </w:rPr>
      </w:pPr>
      <w:bookmarkStart w:id="126" w:name="_Toc217198671"/>
      <w:r>
        <w:t xml:space="preserve">Biểu </w:t>
      </w:r>
      <w:r w:rsidRPr="00502058">
        <w:t>đồ</w:t>
      </w:r>
      <w:r>
        <w:t xml:space="preserve"> tuần tự ra về (check-out)</w:t>
      </w:r>
      <w:bookmarkEnd w:id="126"/>
    </w:p>
    <w:p w14:paraId="3536445C" w14:textId="7DE95336" w:rsidR="00B10AD6" w:rsidRPr="00B10AD6" w:rsidRDefault="00B10AD6" w:rsidP="00B10AD6">
      <w:pPr>
        <w:rPr>
          <w:lang w:val="vi-VN"/>
        </w:rPr>
      </w:pPr>
      <w:r>
        <w:rPr>
          <w:noProof/>
        </w:rPr>
        <w:drawing>
          <wp:inline distT="0" distB="0" distL="0" distR="0" wp14:anchorId="7B2A3DFE" wp14:editId="52143E0F">
            <wp:extent cx="9049732" cy="4741545"/>
            <wp:effectExtent l="0" t="0" r="0" b="1905"/>
            <wp:docPr id="676769937" name="image46.png" descr="A diagram of a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6.png" descr="A diagram of a program&#10;&#10;AI-generated content may be incorrect."/>
                    <pic:cNvPicPr preferRelativeResize="0"/>
                  </pic:nvPicPr>
                  <pic:blipFill>
                    <a:blip r:embed="rId27"/>
                    <a:srcRect/>
                    <a:stretch>
                      <a:fillRect/>
                    </a:stretch>
                  </pic:blipFill>
                  <pic:spPr>
                    <a:xfrm>
                      <a:off x="0" y="0"/>
                      <a:ext cx="9050961" cy="4742189"/>
                    </a:xfrm>
                    <a:prstGeom prst="rect">
                      <a:avLst/>
                    </a:prstGeom>
                    <a:ln/>
                  </pic:spPr>
                </pic:pic>
              </a:graphicData>
            </a:graphic>
          </wp:inline>
        </w:drawing>
      </w:r>
    </w:p>
    <w:p w14:paraId="2AB0FE06" w14:textId="100F1DEF" w:rsidR="00744901" w:rsidRDefault="00502058" w:rsidP="00502058">
      <w:pPr>
        <w:pStyle w:val="Caption"/>
      </w:pPr>
      <w:bookmarkStart w:id="127" w:name="_4cbj2gxjf6wk" w:colFirst="0" w:colLast="0"/>
      <w:bookmarkStart w:id="128" w:name="_Toc217198720"/>
      <w:bookmarkEnd w:id="127"/>
      <w:r>
        <w:t xml:space="preserve">Hình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5</w:t>
      </w:r>
      <w:r w:rsidR="00415889">
        <w:rPr>
          <w:noProof/>
        </w:rPr>
        <w:fldChar w:fldCharType="end"/>
      </w:r>
      <w:r w:rsidR="00254ED8">
        <w:t>. Biểu đồ tuần tự ra về (check-out)</w:t>
      </w:r>
      <w:bookmarkEnd w:id="128"/>
    </w:p>
    <w:p w14:paraId="630DF2E9" w14:textId="77777777" w:rsidR="00744901" w:rsidRDefault="00254ED8">
      <w:pPr>
        <w:spacing w:before="0" w:after="160" w:line="259" w:lineRule="auto"/>
        <w:jc w:val="left"/>
        <w:rPr>
          <w:i/>
          <w:iCs/>
        </w:rPr>
      </w:pPr>
      <w:r>
        <w:br w:type="page"/>
      </w:r>
    </w:p>
    <w:p w14:paraId="292CC078" w14:textId="3C328F4F" w:rsidR="00744901" w:rsidRDefault="00254ED8">
      <w:pPr>
        <w:pStyle w:val="Heading3"/>
        <w:ind w:left="706"/>
        <w:rPr>
          <w:lang w:val="vi-VN"/>
        </w:rPr>
      </w:pPr>
      <w:bookmarkStart w:id="129" w:name="_Toc217198672"/>
      <w:r>
        <w:t>Biểu đồ tuần tự tạo yêu cầu nghỉ phép</w:t>
      </w:r>
      <w:bookmarkEnd w:id="129"/>
    </w:p>
    <w:p w14:paraId="4D64BC1A" w14:textId="2C912044" w:rsidR="00B10AD6" w:rsidRPr="00B10AD6" w:rsidRDefault="00B10AD6" w:rsidP="00B10AD6">
      <w:pPr>
        <w:rPr>
          <w:lang w:val="vi-VN"/>
        </w:rPr>
      </w:pPr>
      <w:r>
        <w:rPr>
          <w:noProof/>
        </w:rPr>
        <w:drawing>
          <wp:inline distT="0" distB="0" distL="0" distR="0" wp14:anchorId="568F9CFB" wp14:editId="5342FA88">
            <wp:extent cx="9443941" cy="4411744"/>
            <wp:effectExtent l="0" t="0" r="5080" b="8255"/>
            <wp:docPr id="894498859" name="image4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AI-generated content may be incorrect."/>
                    <pic:cNvPicPr preferRelativeResize="0"/>
                  </pic:nvPicPr>
                  <pic:blipFill>
                    <a:blip r:embed="rId28"/>
                    <a:srcRect/>
                    <a:stretch>
                      <a:fillRect/>
                    </a:stretch>
                  </pic:blipFill>
                  <pic:spPr>
                    <a:xfrm>
                      <a:off x="0" y="0"/>
                      <a:ext cx="9447220" cy="4413276"/>
                    </a:xfrm>
                    <a:prstGeom prst="rect">
                      <a:avLst/>
                    </a:prstGeom>
                    <a:ln/>
                  </pic:spPr>
                </pic:pic>
              </a:graphicData>
            </a:graphic>
          </wp:inline>
        </w:drawing>
      </w:r>
    </w:p>
    <w:p w14:paraId="23425DFF" w14:textId="77777777" w:rsidR="00744901" w:rsidRDefault="00744901">
      <w:pPr>
        <w:keepNext/>
        <w:jc w:val="center"/>
      </w:pPr>
    </w:p>
    <w:p w14:paraId="441CB4B0" w14:textId="40920306" w:rsidR="00744901" w:rsidRDefault="00502058" w:rsidP="00502058">
      <w:pPr>
        <w:pStyle w:val="Caption"/>
        <w:rPr>
          <w:i w:val="0"/>
          <w:iCs w:val="0"/>
          <w:color w:val="000000"/>
        </w:rPr>
      </w:pPr>
      <w:bookmarkStart w:id="130" w:name="_nq9x5kbrwx5" w:colFirst="0" w:colLast="0"/>
      <w:bookmarkStart w:id="131" w:name="_Toc217198721"/>
      <w:bookmarkEnd w:id="130"/>
      <w:r>
        <w:t xml:space="preserve">Hình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6</w:t>
      </w:r>
      <w:r w:rsidR="00415889">
        <w:rPr>
          <w:noProof/>
        </w:rPr>
        <w:fldChar w:fldCharType="end"/>
      </w:r>
      <w:r w:rsidR="00254ED8">
        <w:rPr>
          <w:i w:val="0"/>
          <w:iCs w:val="0"/>
          <w:color w:val="000000"/>
        </w:rPr>
        <w:t xml:space="preserve">. </w:t>
      </w:r>
      <w:r w:rsidR="00254ED8" w:rsidRPr="00502058">
        <w:rPr>
          <w:iCs w:val="0"/>
          <w:color w:val="000000"/>
        </w:rPr>
        <w:t>Biểu đồ tuần tự tạo yêu cầu nghỉ phép</w:t>
      </w:r>
      <w:bookmarkEnd w:id="131"/>
    </w:p>
    <w:p w14:paraId="1C4C8E7E" w14:textId="2BF8D9C0" w:rsidR="00744901" w:rsidRDefault="00B10AD6">
      <w:pPr>
        <w:keepNext/>
        <w:jc w:val="center"/>
      </w:pPr>
      <w:r>
        <w:rPr>
          <w:noProof/>
        </w:rPr>
        <w:drawing>
          <wp:inline distT="0" distB="0" distL="0" distR="0" wp14:anchorId="04C65220" wp14:editId="6C485B36">
            <wp:extent cx="8342630" cy="4911030"/>
            <wp:effectExtent l="0" t="0" r="1270" b="4445"/>
            <wp:docPr id="21" name="image2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diagram of a diagram&#10;&#10;AI-generated content may be incorrect."/>
                    <pic:cNvPicPr preferRelativeResize="0"/>
                  </pic:nvPicPr>
                  <pic:blipFill>
                    <a:blip r:embed="rId29"/>
                    <a:srcRect/>
                    <a:stretch>
                      <a:fillRect/>
                    </a:stretch>
                  </pic:blipFill>
                  <pic:spPr>
                    <a:xfrm>
                      <a:off x="0" y="0"/>
                      <a:ext cx="8343945" cy="4911804"/>
                    </a:xfrm>
                    <a:prstGeom prst="rect">
                      <a:avLst/>
                    </a:prstGeom>
                    <a:ln/>
                  </pic:spPr>
                </pic:pic>
              </a:graphicData>
            </a:graphic>
          </wp:inline>
        </w:drawing>
      </w:r>
    </w:p>
    <w:p w14:paraId="40034759" w14:textId="77777777" w:rsidR="00744901" w:rsidRDefault="00744901">
      <w:pPr>
        <w:keepNext/>
        <w:jc w:val="center"/>
      </w:pPr>
    </w:p>
    <w:p w14:paraId="0A908FE4" w14:textId="74EF5222" w:rsidR="00744901" w:rsidRPr="00B10AD6" w:rsidRDefault="005F33AA" w:rsidP="005F33AA">
      <w:pPr>
        <w:pStyle w:val="Caption"/>
        <w:rPr>
          <w:i w:val="0"/>
          <w:iCs w:val="0"/>
          <w:color w:val="000000"/>
          <w:lang w:val="vi-VN"/>
        </w:rPr>
      </w:pPr>
      <w:bookmarkStart w:id="132" w:name="_8tboo3b3nm7n" w:colFirst="0" w:colLast="0"/>
      <w:bookmarkStart w:id="133" w:name="_Toc217198722"/>
      <w:bookmarkEnd w:id="132"/>
      <w:r>
        <w:t xml:space="preserve">Hình </w:t>
      </w:r>
      <w:r w:rsidR="00415889">
        <w:fldChar w:fldCharType="begin"/>
      </w:r>
      <w:r w:rsidR="00415889">
        <w:instrText xml:space="preserve"> STYLEREF 1 \s </w:instrText>
      </w:r>
      <w:r w:rsidR="00415889">
        <w:fldChar w:fldCharType="separate"/>
      </w:r>
      <w:r w:rsidR="00156745">
        <w:rPr>
          <w:noProof/>
        </w:rPr>
        <w:t>3</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7</w:t>
      </w:r>
      <w:r w:rsidR="00415889">
        <w:rPr>
          <w:noProof/>
        </w:rPr>
        <w:fldChar w:fldCharType="end"/>
      </w:r>
      <w:r w:rsidR="00254ED8" w:rsidRPr="005F33AA">
        <w:rPr>
          <w:iCs w:val="0"/>
          <w:color w:val="000000"/>
        </w:rPr>
        <w:t xml:space="preserve">. Biểu đồ tuần tự duyệt yêu </w:t>
      </w:r>
      <w:r w:rsidR="00B10AD6" w:rsidRPr="005F33AA">
        <w:rPr>
          <w:iCs w:val="0"/>
          <w:color w:val="000000"/>
        </w:rPr>
        <w:t>cầu</w:t>
      </w:r>
      <w:bookmarkEnd w:id="133"/>
    </w:p>
    <w:p w14:paraId="66ECD965" w14:textId="48DFC0FD" w:rsidR="00744901" w:rsidRPr="0067104F" w:rsidRDefault="00254ED8" w:rsidP="005F33AA">
      <w:pPr>
        <w:pStyle w:val="Heading3"/>
        <w:rPr>
          <w:lang w:val="vi-VN"/>
        </w:rPr>
      </w:pPr>
      <w:bookmarkStart w:id="134" w:name="_Toc217198673"/>
      <w:r w:rsidRPr="0067104F">
        <w:rPr>
          <w:lang w:val="vi-VN"/>
        </w:rPr>
        <w:t>Biểu đồ tuần tự quản lý đi muộn</w:t>
      </w:r>
      <w:bookmarkEnd w:id="134"/>
    </w:p>
    <w:p w14:paraId="275CE10B" w14:textId="33C84FEF" w:rsidR="00744901" w:rsidRDefault="00B10AD6">
      <w:pPr>
        <w:keepNext/>
      </w:pPr>
      <w:r>
        <w:rPr>
          <w:noProof/>
        </w:rPr>
        <w:drawing>
          <wp:inline distT="0" distB="0" distL="0" distR="0" wp14:anchorId="26AF5B58" wp14:editId="09A2253C">
            <wp:extent cx="8613830" cy="4251488"/>
            <wp:effectExtent l="0" t="0" r="0" b="0"/>
            <wp:docPr id="22"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30"/>
                    <a:srcRect/>
                    <a:stretch>
                      <a:fillRect/>
                    </a:stretch>
                  </pic:blipFill>
                  <pic:spPr>
                    <a:xfrm>
                      <a:off x="0" y="0"/>
                      <a:ext cx="8616073" cy="4252595"/>
                    </a:xfrm>
                    <a:prstGeom prst="rect">
                      <a:avLst/>
                    </a:prstGeom>
                    <a:ln/>
                  </pic:spPr>
                </pic:pic>
              </a:graphicData>
            </a:graphic>
          </wp:inline>
        </w:drawing>
      </w:r>
    </w:p>
    <w:p w14:paraId="3132254F" w14:textId="77777777" w:rsidR="00744901" w:rsidRDefault="00744901">
      <w:pPr>
        <w:keepNext/>
      </w:pPr>
    </w:p>
    <w:p w14:paraId="16897ADF" w14:textId="77777777" w:rsidR="00B10AD6" w:rsidRDefault="00B10AD6">
      <w:pPr>
        <w:pBdr>
          <w:top w:val="nil"/>
          <w:left w:val="nil"/>
          <w:bottom w:val="nil"/>
          <w:right w:val="nil"/>
          <w:between w:val="nil"/>
        </w:pBdr>
        <w:jc w:val="center"/>
        <w:rPr>
          <w:i/>
          <w:iCs/>
          <w:color w:val="000000"/>
          <w:lang w:val="vi-VN"/>
        </w:rPr>
      </w:pPr>
    </w:p>
    <w:p w14:paraId="6BCE1805" w14:textId="270AB05A" w:rsidR="00744901" w:rsidRPr="0067104F" w:rsidRDefault="005F33AA" w:rsidP="005F33AA">
      <w:pPr>
        <w:pStyle w:val="Caption"/>
        <w:rPr>
          <w:i w:val="0"/>
          <w:iCs w:val="0"/>
          <w:color w:val="000000"/>
          <w:lang w:val="vi-VN"/>
        </w:rPr>
      </w:pPr>
      <w:bookmarkStart w:id="135" w:name="_Toc217198723"/>
      <w:r w:rsidRPr="005F33AA">
        <w:rPr>
          <w:lang w:val="vi-VN"/>
        </w:rPr>
        <w:t xml:space="preserve">Hình </w:t>
      </w:r>
      <w:r w:rsidR="009209FE">
        <w:rPr>
          <w:lang w:val="vi-VN"/>
        </w:rPr>
        <w:fldChar w:fldCharType="begin"/>
      </w:r>
      <w:r w:rsidR="009209FE">
        <w:rPr>
          <w:lang w:val="vi-VN"/>
        </w:rPr>
        <w:instrText xml:space="preserve"> STYLEREF 1 \s </w:instrText>
      </w:r>
      <w:r w:rsidR="009209FE">
        <w:rPr>
          <w:lang w:val="vi-VN"/>
        </w:rPr>
        <w:fldChar w:fldCharType="separate"/>
      </w:r>
      <w:r w:rsidR="00156745">
        <w:rPr>
          <w:noProof/>
          <w:lang w:val="vi-VN"/>
        </w:rPr>
        <w:t>3</w:t>
      </w:r>
      <w:r w:rsidR="009209FE">
        <w:rPr>
          <w:lang w:val="vi-VN"/>
        </w:rPr>
        <w:fldChar w:fldCharType="end"/>
      </w:r>
      <w:r w:rsidR="009209FE">
        <w:rPr>
          <w:lang w:val="vi-VN"/>
        </w:rPr>
        <w:t>.</w:t>
      </w:r>
      <w:r w:rsidR="009209FE">
        <w:rPr>
          <w:lang w:val="vi-VN"/>
        </w:rPr>
        <w:fldChar w:fldCharType="begin"/>
      </w:r>
      <w:r w:rsidR="009209FE">
        <w:rPr>
          <w:lang w:val="vi-VN"/>
        </w:rPr>
        <w:instrText xml:space="preserve"> SEQ Hình \* ARABIC \s 1 </w:instrText>
      </w:r>
      <w:r w:rsidR="009209FE">
        <w:rPr>
          <w:lang w:val="vi-VN"/>
        </w:rPr>
        <w:fldChar w:fldCharType="separate"/>
      </w:r>
      <w:r w:rsidR="00156745">
        <w:rPr>
          <w:noProof/>
          <w:lang w:val="vi-VN"/>
        </w:rPr>
        <w:t>8</w:t>
      </w:r>
      <w:r w:rsidR="009209FE">
        <w:rPr>
          <w:lang w:val="vi-VN"/>
        </w:rPr>
        <w:fldChar w:fldCharType="end"/>
      </w:r>
      <w:r w:rsidRPr="005F33AA">
        <w:rPr>
          <w:lang w:val="vi-VN"/>
        </w:rPr>
        <w:t xml:space="preserve">. </w:t>
      </w:r>
      <w:r w:rsidR="00254ED8" w:rsidRPr="005F33AA">
        <w:rPr>
          <w:iCs w:val="0"/>
          <w:color w:val="000000"/>
          <w:lang w:val="vi-VN"/>
        </w:rPr>
        <w:t>Biểu đồ tuần tự quản lý đi muộn</w:t>
      </w:r>
      <w:bookmarkEnd w:id="135"/>
    </w:p>
    <w:p w14:paraId="5C7C6D3A" w14:textId="12729716" w:rsidR="00744901" w:rsidRPr="0067104F" w:rsidRDefault="00254ED8">
      <w:pPr>
        <w:pStyle w:val="Heading3"/>
        <w:ind w:left="706"/>
        <w:rPr>
          <w:lang w:val="vi-VN"/>
        </w:rPr>
      </w:pPr>
      <w:bookmarkStart w:id="136" w:name="_Toc217198674"/>
      <w:r w:rsidRPr="0067104F">
        <w:rPr>
          <w:lang w:val="vi-VN"/>
        </w:rPr>
        <w:t>Biều đồ tuần tự cài đặt chấm công</w:t>
      </w:r>
      <w:bookmarkEnd w:id="136"/>
    </w:p>
    <w:p w14:paraId="2C773C30" w14:textId="77777777" w:rsidR="00744901" w:rsidRDefault="00254ED8">
      <w:pPr>
        <w:keepNext/>
        <w:jc w:val="center"/>
      </w:pPr>
      <w:r>
        <w:rPr>
          <w:noProof/>
        </w:rPr>
        <w:drawing>
          <wp:inline distT="0" distB="0" distL="0" distR="0" wp14:anchorId="1371EE39" wp14:editId="0FC569F9">
            <wp:extent cx="7833674" cy="4173855"/>
            <wp:effectExtent l="0" t="0" r="0" b="0"/>
            <wp:docPr id="23" name="image24.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diagram of a diagram&#10;&#10;AI-generated content may be incorrect."/>
                    <pic:cNvPicPr preferRelativeResize="0"/>
                  </pic:nvPicPr>
                  <pic:blipFill>
                    <a:blip r:embed="rId31"/>
                    <a:srcRect/>
                    <a:stretch>
                      <a:fillRect/>
                    </a:stretch>
                  </pic:blipFill>
                  <pic:spPr>
                    <a:xfrm>
                      <a:off x="0" y="0"/>
                      <a:ext cx="7834070" cy="4174066"/>
                    </a:xfrm>
                    <a:prstGeom prst="rect">
                      <a:avLst/>
                    </a:prstGeom>
                    <a:ln/>
                  </pic:spPr>
                </pic:pic>
              </a:graphicData>
            </a:graphic>
          </wp:inline>
        </w:drawing>
      </w:r>
    </w:p>
    <w:p w14:paraId="754CC969" w14:textId="77777777" w:rsidR="00744901" w:rsidRDefault="00744901">
      <w:pPr>
        <w:keepNext/>
        <w:jc w:val="center"/>
      </w:pPr>
    </w:p>
    <w:p w14:paraId="220FCAEB" w14:textId="77777777" w:rsidR="00207062" w:rsidRDefault="00207062">
      <w:pPr>
        <w:pBdr>
          <w:top w:val="nil"/>
          <w:left w:val="nil"/>
          <w:bottom w:val="nil"/>
          <w:right w:val="nil"/>
          <w:between w:val="nil"/>
        </w:pBdr>
        <w:jc w:val="center"/>
        <w:rPr>
          <w:i/>
          <w:iCs/>
          <w:color w:val="000000"/>
          <w:lang w:val="vi-VN"/>
        </w:rPr>
      </w:pPr>
      <w:bookmarkStart w:id="137" w:name="_yfuvn36ybcri" w:colFirst="0" w:colLast="0"/>
      <w:bookmarkEnd w:id="137"/>
    </w:p>
    <w:p w14:paraId="1DD7C864" w14:textId="48F5DD5B" w:rsidR="00744901" w:rsidRPr="005F33AA" w:rsidRDefault="005F33AA" w:rsidP="005F33AA">
      <w:pPr>
        <w:pStyle w:val="Caption"/>
        <w:rPr>
          <w:iCs w:val="0"/>
          <w:color w:val="000000"/>
          <w:lang w:val="vi-VN"/>
        </w:rPr>
      </w:pPr>
      <w:bookmarkStart w:id="138" w:name="_Toc217198724"/>
      <w:r w:rsidRPr="005F33AA">
        <w:rPr>
          <w:lang w:val="vi-VN"/>
        </w:rPr>
        <w:t xml:space="preserve">Hình </w:t>
      </w:r>
      <w:r w:rsidR="009209FE">
        <w:rPr>
          <w:lang w:val="vi-VN"/>
        </w:rPr>
        <w:fldChar w:fldCharType="begin"/>
      </w:r>
      <w:r w:rsidR="009209FE">
        <w:rPr>
          <w:lang w:val="vi-VN"/>
        </w:rPr>
        <w:instrText xml:space="preserve"> STYLEREF 1 \s </w:instrText>
      </w:r>
      <w:r w:rsidR="009209FE">
        <w:rPr>
          <w:lang w:val="vi-VN"/>
        </w:rPr>
        <w:fldChar w:fldCharType="separate"/>
      </w:r>
      <w:r w:rsidR="00156745">
        <w:rPr>
          <w:noProof/>
          <w:lang w:val="vi-VN"/>
        </w:rPr>
        <w:t>3</w:t>
      </w:r>
      <w:r w:rsidR="009209FE">
        <w:rPr>
          <w:lang w:val="vi-VN"/>
        </w:rPr>
        <w:fldChar w:fldCharType="end"/>
      </w:r>
      <w:r w:rsidR="009209FE">
        <w:rPr>
          <w:lang w:val="vi-VN"/>
        </w:rPr>
        <w:t>.</w:t>
      </w:r>
      <w:r w:rsidR="009209FE">
        <w:rPr>
          <w:lang w:val="vi-VN"/>
        </w:rPr>
        <w:fldChar w:fldCharType="begin"/>
      </w:r>
      <w:r w:rsidR="009209FE">
        <w:rPr>
          <w:lang w:val="vi-VN"/>
        </w:rPr>
        <w:instrText xml:space="preserve"> SEQ Hình \* ARABIC \s 1 </w:instrText>
      </w:r>
      <w:r w:rsidR="009209FE">
        <w:rPr>
          <w:lang w:val="vi-VN"/>
        </w:rPr>
        <w:fldChar w:fldCharType="separate"/>
      </w:r>
      <w:r w:rsidR="00156745">
        <w:rPr>
          <w:noProof/>
          <w:lang w:val="vi-VN"/>
        </w:rPr>
        <w:t>9</w:t>
      </w:r>
      <w:r w:rsidR="009209FE">
        <w:rPr>
          <w:lang w:val="vi-VN"/>
        </w:rPr>
        <w:fldChar w:fldCharType="end"/>
      </w:r>
      <w:r w:rsidR="00254ED8" w:rsidRPr="0067104F">
        <w:rPr>
          <w:i w:val="0"/>
          <w:iCs w:val="0"/>
          <w:color w:val="000000"/>
          <w:lang w:val="vi-VN"/>
        </w:rPr>
        <w:t xml:space="preserve">. </w:t>
      </w:r>
      <w:r w:rsidR="00254ED8" w:rsidRPr="005F33AA">
        <w:rPr>
          <w:iCs w:val="0"/>
          <w:color w:val="000000"/>
          <w:lang w:val="vi-VN"/>
        </w:rPr>
        <w:t>Bi</w:t>
      </w:r>
      <w:r w:rsidR="00254ED8" w:rsidRPr="005F33AA">
        <w:rPr>
          <w:iCs w:val="0"/>
          <w:lang w:val="vi-VN"/>
        </w:rPr>
        <w:t>ể</w:t>
      </w:r>
      <w:r w:rsidR="00254ED8" w:rsidRPr="005F33AA">
        <w:rPr>
          <w:iCs w:val="0"/>
          <w:color w:val="000000"/>
          <w:lang w:val="vi-VN"/>
        </w:rPr>
        <w:t>u đồ tuần tự cài đặt chấm công</w:t>
      </w:r>
      <w:bookmarkEnd w:id="138"/>
    </w:p>
    <w:p w14:paraId="45E88EE9" w14:textId="77777777" w:rsidR="00B10AD6" w:rsidRPr="0067104F" w:rsidRDefault="00B10AD6">
      <w:pPr>
        <w:pStyle w:val="Heading1"/>
        <w:ind w:left="2084"/>
        <w:jc w:val="center"/>
        <w:rPr>
          <w:lang w:val="vi-VN"/>
        </w:rPr>
        <w:sectPr w:rsidR="00B10AD6" w:rsidRPr="0067104F" w:rsidSect="001F7FFC">
          <w:pgSz w:w="16840" w:h="11907" w:orient="landscape"/>
          <w:pgMar w:top="1701" w:right="1134" w:bottom="851" w:left="1134" w:header="567" w:footer="567" w:gutter="0"/>
          <w:cols w:space="720"/>
        </w:sectPr>
      </w:pPr>
    </w:p>
    <w:p w14:paraId="7A2F78EB" w14:textId="3D9F9EDC" w:rsidR="00744901" w:rsidRPr="0067104F" w:rsidRDefault="00254ED8" w:rsidP="00DF000E">
      <w:pPr>
        <w:pStyle w:val="Heading1"/>
        <w:rPr>
          <w:lang w:val="vi-VN"/>
        </w:rPr>
      </w:pPr>
      <w:bookmarkStart w:id="139" w:name="_Toc217198675"/>
      <w:r w:rsidRPr="0067104F">
        <w:rPr>
          <w:lang w:val="vi-VN"/>
        </w:rPr>
        <w:t>CÀI ĐẶT VÀ THỬ NGHIỆM</w:t>
      </w:r>
      <w:bookmarkEnd w:id="139"/>
    </w:p>
    <w:p w14:paraId="0A3ED259" w14:textId="2F9E2541" w:rsidR="00744901" w:rsidRDefault="00254ED8" w:rsidP="00DF000E">
      <w:pPr>
        <w:pStyle w:val="Heading2"/>
      </w:pPr>
      <w:bookmarkStart w:id="140" w:name="_Toc217198676"/>
      <w:r>
        <w:t xml:space="preserve">Môi </w:t>
      </w:r>
      <w:r w:rsidRPr="00DF000E">
        <w:t>trường</w:t>
      </w:r>
      <w:r>
        <w:t xml:space="preserve"> thử nghiệm</w:t>
      </w:r>
      <w:bookmarkEnd w:id="140"/>
    </w:p>
    <w:p w14:paraId="2718674A" w14:textId="77777777" w:rsidR="00744901" w:rsidRDefault="00254ED8" w:rsidP="005F33AA">
      <w:pPr>
        <w:pStyle w:val="Heading3"/>
      </w:pPr>
      <w:bookmarkStart w:id="141" w:name="_Toc217198677"/>
      <w:r>
        <w:t>Yêu cầu về cài đặt</w:t>
      </w:r>
      <w:bookmarkEnd w:id="141"/>
    </w:p>
    <w:p w14:paraId="6E3F5C3E" w14:textId="77777777" w:rsidR="00744901" w:rsidRDefault="00254ED8">
      <w:pPr>
        <w:numPr>
          <w:ilvl w:val="0"/>
          <w:numId w:val="1"/>
        </w:numPr>
        <w:pBdr>
          <w:top w:val="nil"/>
          <w:left w:val="nil"/>
          <w:bottom w:val="nil"/>
          <w:right w:val="nil"/>
          <w:between w:val="nil"/>
        </w:pBdr>
        <w:rPr>
          <w:color w:val="000000"/>
        </w:rPr>
      </w:pPr>
      <w:r>
        <w:rPr>
          <w:color w:val="000000"/>
        </w:rPr>
        <w:t>Yêu cầu phần cứng:</w:t>
      </w:r>
    </w:p>
    <w:p w14:paraId="0FC2B8FA" w14:textId="77777777" w:rsidR="00744901" w:rsidRDefault="00254ED8">
      <w:pPr>
        <w:numPr>
          <w:ilvl w:val="0"/>
          <w:numId w:val="12"/>
        </w:numPr>
        <w:pBdr>
          <w:top w:val="nil"/>
          <w:left w:val="nil"/>
          <w:bottom w:val="nil"/>
          <w:right w:val="nil"/>
          <w:between w:val="nil"/>
        </w:pBdr>
        <w:ind w:hanging="283"/>
        <w:rPr>
          <w:color w:val="000000"/>
        </w:rPr>
      </w:pPr>
      <w:r>
        <w:rPr>
          <w:color w:val="000000"/>
        </w:rPr>
        <w:t>Thiết bị: Người dùng cần có điện thoại di động</w:t>
      </w:r>
    </w:p>
    <w:p w14:paraId="3C3F0B70" w14:textId="77777777" w:rsidR="00744901" w:rsidRDefault="00254ED8">
      <w:pPr>
        <w:numPr>
          <w:ilvl w:val="0"/>
          <w:numId w:val="12"/>
        </w:numPr>
        <w:pBdr>
          <w:top w:val="nil"/>
          <w:left w:val="nil"/>
          <w:bottom w:val="nil"/>
          <w:right w:val="nil"/>
          <w:between w:val="nil"/>
        </w:pBdr>
        <w:ind w:hanging="283"/>
        <w:rPr>
          <w:color w:val="000000"/>
        </w:rPr>
      </w:pPr>
      <w:r>
        <w:rPr>
          <w:color w:val="000000"/>
        </w:rPr>
        <w:t>Kết nối mạng: thiết bị của người dùng cần được kết nối internet thông qua băng thông rộng (Wi-Fi, cáp quang) hoặc mạng di động ổn định (3G, 4G, 5G).</w:t>
      </w:r>
    </w:p>
    <w:p w14:paraId="59A69F81" w14:textId="77777777" w:rsidR="00744901" w:rsidRDefault="00254ED8">
      <w:pPr>
        <w:numPr>
          <w:ilvl w:val="0"/>
          <w:numId w:val="1"/>
        </w:numPr>
        <w:pBdr>
          <w:top w:val="nil"/>
          <w:left w:val="nil"/>
          <w:bottom w:val="nil"/>
          <w:right w:val="nil"/>
          <w:between w:val="nil"/>
        </w:pBdr>
        <w:rPr>
          <w:color w:val="000000"/>
        </w:rPr>
      </w:pPr>
      <w:r>
        <w:rPr>
          <w:color w:val="000000"/>
        </w:rPr>
        <w:t xml:space="preserve">Yêu cầu phần mềm: </w:t>
      </w:r>
    </w:p>
    <w:p w14:paraId="6841ED34" w14:textId="77777777" w:rsidR="00744901" w:rsidRDefault="00254ED8">
      <w:pPr>
        <w:numPr>
          <w:ilvl w:val="0"/>
          <w:numId w:val="12"/>
        </w:numPr>
        <w:pBdr>
          <w:top w:val="nil"/>
          <w:left w:val="nil"/>
          <w:bottom w:val="nil"/>
          <w:right w:val="nil"/>
          <w:between w:val="nil"/>
        </w:pBdr>
        <w:ind w:hanging="283"/>
        <w:rPr>
          <w:color w:val="000000"/>
        </w:rPr>
      </w:pPr>
      <w:r>
        <w:rPr>
          <w:color w:val="000000"/>
        </w:rPr>
        <w:t>Sử dụng trình duyệt Chrome</w:t>
      </w:r>
    </w:p>
    <w:p w14:paraId="4435DFD2" w14:textId="77777777" w:rsidR="00744901" w:rsidRDefault="00254ED8" w:rsidP="005F33AA">
      <w:pPr>
        <w:pStyle w:val="Heading3"/>
      </w:pPr>
      <w:bookmarkStart w:id="142" w:name="_Toc217198678"/>
      <w:r>
        <w:t>Kết quả cài đặt môi trường</w:t>
      </w:r>
      <w:bookmarkEnd w:id="142"/>
    </w:p>
    <w:p w14:paraId="61D865C3" w14:textId="296FA46E" w:rsidR="00744901" w:rsidRDefault="00254ED8">
      <w:pPr>
        <w:numPr>
          <w:ilvl w:val="0"/>
          <w:numId w:val="1"/>
        </w:numPr>
        <w:pBdr>
          <w:top w:val="nil"/>
          <w:left w:val="nil"/>
          <w:bottom w:val="nil"/>
          <w:right w:val="nil"/>
          <w:between w:val="nil"/>
        </w:pBdr>
        <w:rPr>
          <w:color w:val="000000"/>
        </w:rPr>
      </w:pPr>
      <w:r>
        <w:rPr>
          <w:color w:val="000000"/>
        </w:rPr>
        <w:t>Cài đặt cơ sở dữ liệu: Cài đặt hệ quản trị cơ sở dữ liệu Mysql để lưu dữ liệu hệ thống, đảm bảo dữ liệu được quản lý và cho phép xử lý dữ liệu với lượng dữ liệu lớn.</w:t>
      </w:r>
    </w:p>
    <w:p w14:paraId="45C4C7F3" w14:textId="77777777" w:rsidR="00744901" w:rsidRDefault="00744901">
      <w:pPr>
        <w:keepNext/>
        <w:pBdr>
          <w:top w:val="nil"/>
          <w:left w:val="nil"/>
          <w:bottom w:val="nil"/>
          <w:right w:val="nil"/>
          <w:between w:val="nil"/>
        </w:pBdr>
        <w:ind w:left="851" w:hanging="284"/>
        <w:jc w:val="center"/>
        <w:rPr>
          <w:color w:val="000000"/>
        </w:rPr>
      </w:pPr>
    </w:p>
    <w:p w14:paraId="29379483" w14:textId="383964DA" w:rsidR="00744901" w:rsidRDefault="00551BF3" w:rsidP="00551BF3">
      <w:pPr>
        <w:pStyle w:val="Caption"/>
        <w:rPr>
          <w:i w:val="0"/>
          <w:iCs w:val="0"/>
          <w:color w:val="000000"/>
        </w:rPr>
      </w:pPr>
      <w:bookmarkStart w:id="143" w:name="_64fgwpnoutx8" w:colFirst="0" w:colLast="0"/>
      <w:bookmarkStart w:id="144" w:name="_Toc217198725"/>
      <w:bookmarkEnd w:id="143"/>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w:t>
      </w:r>
      <w:r w:rsidR="00415889">
        <w:rPr>
          <w:noProof/>
        </w:rPr>
        <w:fldChar w:fldCharType="end"/>
      </w:r>
      <w:r w:rsidR="00254ED8">
        <w:rPr>
          <w:i w:val="0"/>
          <w:iCs w:val="0"/>
          <w:color w:val="000000"/>
        </w:rPr>
        <w:t xml:space="preserve">. </w:t>
      </w:r>
      <w:r w:rsidR="00254ED8" w:rsidRPr="00551BF3">
        <w:rPr>
          <w:iCs w:val="0"/>
          <w:color w:val="000000"/>
        </w:rPr>
        <w:t>Kết quả cài đặt cơ sở dữ liệu</w:t>
      </w:r>
      <w:bookmarkEnd w:id="144"/>
    </w:p>
    <w:p w14:paraId="54493A42" w14:textId="77777777" w:rsidR="00744901" w:rsidRDefault="00254ED8">
      <w:pPr>
        <w:numPr>
          <w:ilvl w:val="0"/>
          <w:numId w:val="1"/>
        </w:numPr>
        <w:pBdr>
          <w:top w:val="nil"/>
          <w:left w:val="nil"/>
          <w:bottom w:val="nil"/>
          <w:right w:val="nil"/>
          <w:between w:val="nil"/>
        </w:pBdr>
        <w:rPr>
          <w:color w:val="000000"/>
        </w:rPr>
      </w:pPr>
      <w:r>
        <w:rPr>
          <w:color w:val="000000"/>
        </w:rPr>
        <w:t>Cài đặt chương trình: cài đặt môi trường phát triển cho phía frontend và backend.</w:t>
      </w:r>
    </w:p>
    <w:p w14:paraId="184CD98F" w14:textId="77777777" w:rsidR="00744901" w:rsidRDefault="00254ED8">
      <w:pPr>
        <w:keepNext/>
        <w:jc w:val="center"/>
      </w:pPr>
      <w:r>
        <w:rPr>
          <w:noProof/>
        </w:rPr>
        <w:drawing>
          <wp:inline distT="0" distB="0" distL="0" distR="0" wp14:anchorId="0D87F0F9" wp14:editId="33342F70">
            <wp:extent cx="5940425" cy="3141345"/>
            <wp:effectExtent l="0" t="0" r="0" b="0"/>
            <wp:docPr id="24" name="image29.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screen shot of a computer&#10;&#10;AI-generated content may be incorrect."/>
                    <pic:cNvPicPr preferRelativeResize="0"/>
                  </pic:nvPicPr>
                  <pic:blipFill>
                    <a:blip r:embed="rId32"/>
                    <a:srcRect/>
                    <a:stretch>
                      <a:fillRect/>
                    </a:stretch>
                  </pic:blipFill>
                  <pic:spPr>
                    <a:xfrm>
                      <a:off x="0" y="0"/>
                      <a:ext cx="5940425" cy="3141345"/>
                    </a:xfrm>
                    <a:prstGeom prst="rect">
                      <a:avLst/>
                    </a:prstGeom>
                    <a:ln/>
                  </pic:spPr>
                </pic:pic>
              </a:graphicData>
            </a:graphic>
          </wp:inline>
        </w:drawing>
      </w:r>
    </w:p>
    <w:p w14:paraId="574305C9" w14:textId="5396FC71" w:rsidR="00744901" w:rsidRDefault="00CB1DE2" w:rsidP="00CB1DE2">
      <w:pPr>
        <w:pStyle w:val="Caption"/>
        <w:rPr>
          <w:i w:val="0"/>
          <w:iCs w:val="0"/>
          <w:color w:val="000000"/>
        </w:rPr>
      </w:pPr>
      <w:bookmarkStart w:id="145" w:name="_4p3fh4fcn4gx" w:colFirst="0" w:colLast="0"/>
      <w:bookmarkStart w:id="146" w:name="_Toc217198726"/>
      <w:bookmarkEnd w:id="145"/>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2</w:t>
      </w:r>
      <w:r w:rsidR="00415889">
        <w:rPr>
          <w:noProof/>
        </w:rPr>
        <w:fldChar w:fldCharType="end"/>
      </w:r>
      <w:r w:rsidR="00254ED8">
        <w:rPr>
          <w:i w:val="0"/>
          <w:iCs w:val="0"/>
          <w:color w:val="000000"/>
        </w:rPr>
        <w:t xml:space="preserve">. </w:t>
      </w:r>
      <w:r w:rsidR="00254ED8" w:rsidRPr="00CB1DE2">
        <w:rPr>
          <w:iCs w:val="0"/>
          <w:color w:val="000000"/>
        </w:rPr>
        <w:t>Cài đặt môi trường phát triển</w:t>
      </w:r>
      <w:bookmarkEnd w:id="146"/>
    </w:p>
    <w:p w14:paraId="4141CAC2" w14:textId="1CAD3FC3" w:rsidR="00744901" w:rsidRDefault="00C34005" w:rsidP="00C34005">
      <w:pPr>
        <w:pStyle w:val="Heading2"/>
      </w:pPr>
      <w:bookmarkStart w:id="147" w:name="_Toc217198679"/>
      <w:r>
        <w:t>Kiểm thử</w:t>
      </w:r>
      <w:bookmarkEnd w:id="147"/>
    </w:p>
    <w:p w14:paraId="3DAB135E" w14:textId="3D73DF0D" w:rsidR="00C34005" w:rsidRPr="00C34005" w:rsidRDefault="00C34005" w:rsidP="00C34005">
      <w:pPr>
        <w:pStyle w:val="Heading3"/>
        <w:rPr>
          <w:lang w:val="en-US"/>
        </w:rPr>
      </w:pPr>
      <w:bookmarkStart w:id="148" w:name="_Toc217198680"/>
      <w:r w:rsidRPr="00C34005">
        <w:rPr>
          <w:lang w:val="en-US"/>
        </w:rPr>
        <w:t>Danh sách testcase chi tiết</w:t>
      </w:r>
      <w:bookmarkEnd w:id="148"/>
    </w:p>
    <w:p w14:paraId="4FB155D0" w14:textId="77777777" w:rsidR="00C34005" w:rsidRDefault="00C34005" w:rsidP="00C34005">
      <w:pPr>
        <w:rPr>
          <w:lang w:val="vi-VN"/>
        </w:rPr>
      </w:pPr>
      <w:r w:rsidRPr="00C34005">
        <w:rPr>
          <w:lang w:val="en-US"/>
        </w:rPr>
        <w:t>Phụ lục đính kèm</w:t>
      </w:r>
    </w:p>
    <w:p w14:paraId="419B3BA2" w14:textId="2140CCF1" w:rsidR="00C34005" w:rsidRPr="00C34005" w:rsidRDefault="00C34005" w:rsidP="00C34005">
      <w:pPr>
        <w:pStyle w:val="Heading3"/>
        <w:rPr>
          <w:lang w:val="vi-VN"/>
        </w:rPr>
      </w:pPr>
      <w:bookmarkStart w:id="149" w:name="_Toc217198681"/>
      <w:r w:rsidRPr="00C34005">
        <w:rPr>
          <w:lang w:val="en-US"/>
        </w:rPr>
        <w:t>Kết quả thực thi Test</w:t>
      </w:r>
      <w:bookmarkEnd w:id="149"/>
    </w:p>
    <w:p w14:paraId="01831560" w14:textId="77777777" w:rsidR="00C34005" w:rsidRPr="00C34005" w:rsidRDefault="00C34005" w:rsidP="00C34005">
      <w:pPr>
        <w:pStyle w:val="ListParagraph"/>
        <w:tabs>
          <w:tab w:val="left" w:pos="840"/>
        </w:tabs>
        <w:rPr>
          <w:b/>
          <w:i/>
          <w:lang w:val="en-US"/>
        </w:rPr>
      </w:pPr>
    </w:p>
    <w:p w14:paraId="1C1B8E61" w14:textId="6831D2A3" w:rsidR="00C34005" w:rsidRPr="00C34005" w:rsidRDefault="00C34005" w:rsidP="00C34005">
      <w:pPr>
        <w:pStyle w:val="ListParagraph"/>
        <w:tabs>
          <w:tab w:val="left" w:pos="840"/>
        </w:tabs>
        <w:rPr>
          <w:b/>
          <w:i/>
          <w:lang w:val="en-US"/>
        </w:rPr>
      </w:pPr>
      <w:r>
        <w:rPr>
          <w:noProof/>
        </w:rPr>
        <w:drawing>
          <wp:inline distT="0" distB="0" distL="0" distR="0" wp14:anchorId="5A6AA848" wp14:editId="339B6022">
            <wp:extent cx="5401734" cy="6383020"/>
            <wp:effectExtent l="0" t="0" r="8890" b="0"/>
            <wp:docPr id="3132803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401734" cy="6383020"/>
                    </a:xfrm>
                    <a:prstGeom prst="rect">
                      <a:avLst/>
                    </a:prstGeom>
                    <a:ln/>
                  </pic:spPr>
                </pic:pic>
              </a:graphicData>
            </a:graphic>
          </wp:inline>
        </w:drawing>
      </w:r>
    </w:p>
    <w:p w14:paraId="6BB9DEB2" w14:textId="77777777" w:rsidR="00C34005" w:rsidRDefault="00C34005" w:rsidP="00C34005">
      <w:pPr>
        <w:tabs>
          <w:tab w:val="left" w:pos="840"/>
        </w:tabs>
        <w:rPr>
          <w:b/>
          <w:i/>
          <w:lang w:val="vi-VN"/>
        </w:rPr>
      </w:pPr>
    </w:p>
    <w:p w14:paraId="5755CF94" w14:textId="68323DCA" w:rsidR="00C34005" w:rsidRDefault="00CB1DE2" w:rsidP="00CB1DE2">
      <w:pPr>
        <w:pStyle w:val="Caption"/>
        <w:rPr>
          <w:i w:val="0"/>
          <w:iCs w:val="0"/>
          <w:color w:val="000000"/>
        </w:rPr>
      </w:pPr>
      <w:bookmarkStart w:id="150" w:name="_Toc217198727"/>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3</w:t>
      </w:r>
      <w:r w:rsidR="00415889">
        <w:rPr>
          <w:noProof/>
        </w:rPr>
        <w:fldChar w:fldCharType="end"/>
      </w:r>
      <w:r w:rsidR="00C34005">
        <w:rPr>
          <w:i w:val="0"/>
          <w:iCs w:val="0"/>
          <w:color w:val="000000"/>
        </w:rPr>
        <w:t xml:space="preserve">. </w:t>
      </w:r>
      <w:r w:rsidR="00C34005" w:rsidRPr="00CB1DE2">
        <w:rPr>
          <w:iCs w:val="0"/>
          <w:color w:val="000000"/>
        </w:rPr>
        <w:t>Kết quả thực hiện Test</w:t>
      </w:r>
      <w:bookmarkEnd w:id="150"/>
    </w:p>
    <w:p w14:paraId="36F46D4C" w14:textId="77777777" w:rsidR="00744901" w:rsidRPr="00C34005" w:rsidRDefault="00744901">
      <w:pPr>
        <w:rPr>
          <w:lang w:val="vi-VN"/>
        </w:rPr>
      </w:pPr>
    </w:p>
    <w:p w14:paraId="401CA981" w14:textId="77777777" w:rsidR="00744901" w:rsidRDefault="00744901"/>
    <w:p w14:paraId="0FC306C3" w14:textId="5A29CFB8" w:rsidR="0030337D" w:rsidRDefault="00207062" w:rsidP="0030337D">
      <w:pPr>
        <w:pStyle w:val="Heading2"/>
        <w:rPr>
          <w:lang w:val="vi-VN"/>
        </w:rPr>
      </w:pPr>
      <w:bookmarkStart w:id="151" w:name="_Toc217198682"/>
      <w:r>
        <w:rPr>
          <w:lang w:val="vi-VN"/>
        </w:rPr>
        <w:t>Kết quả thực nghiệm</w:t>
      </w:r>
      <w:bookmarkEnd w:id="151"/>
    </w:p>
    <w:p w14:paraId="269F96B4" w14:textId="1112AF6C" w:rsidR="00744901" w:rsidRDefault="0030337D" w:rsidP="0030337D">
      <w:pPr>
        <w:pStyle w:val="Heading3"/>
      </w:pPr>
      <w:bookmarkStart w:id="152" w:name="_Toc217198683"/>
      <w:r>
        <w:t>Chức năng đăng ký</w:t>
      </w:r>
      <w:bookmarkEnd w:id="152"/>
    </w:p>
    <w:p w14:paraId="53652CE3" w14:textId="77777777" w:rsidR="00744901" w:rsidRDefault="00254ED8">
      <w:pPr>
        <w:keepNext/>
        <w:ind w:left="-851" w:firstLine="993"/>
        <w:jc w:val="center"/>
      </w:pPr>
      <w:r>
        <w:t xml:space="preserve">Nếu bạn là chủ công ty hoặc chủ doanh nghiệp thì chọn </w:t>
      </w:r>
      <w:r>
        <w:rPr>
          <w:b/>
          <w:bCs/>
        </w:rPr>
        <w:t>Enroll your own company:</w:t>
      </w:r>
      <w:r>
        <w:rPr>
          <w:b/>
          <w:bCs/>
          <w:noProof/>
        </w:rPr>
        <w:drawing>
          <wp:inline distT="0" distB="0" distL="0" distR="0" wp14:anchorId="740CB141" wp14:editId="25F8F517">
            <wp:extent cx="2658110" cy="5907405"/>
            <wp:effectExtent l="0" t="0" r="0" b="0"/>
            <wp:docPr id="25" name="image23.png" descr="Screens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Screens screenshot of a phone&#10;&#10;AI-generated content may be incorrect."/>
                    <pic:cNvPicPr preferRelativeResize="0"/>
                  </pic:nvPicPr>
                  <pic:blipFill>
                    <a:blip r:embed="rId34"/>
                    <a:srcRect/>
                    <a:stretch>
                      <a:fillRect/>
                    </a:stretch>
                  </pic:blipFill>
                  <pic:spPr>
                    <a:xfrm>
                      <a:off x="0" y="0"/>
                      <a:ext cx="2658110" cy="5907405"/>
                    </a:xfrm>
                    <a:prstGeom prst="rect">
                      <a:avLst/>
                    </a:prstGeom>
                    <a:ln/>
                  </pic:spPr>
                </pic:pic>
              </a:graphicData>
            </a:graphic>
          </wp:inline>
        </w:drawing>
      </w:r>
    </w:p>
    <w:p w14:paraId="6B77F4D3" w14:textId="54A1DECC" w:rsidR="00744901" w:rsidRDefault="00CB1DE2" w:rsidP="00CB1DE2">
      <w:pPr>
        <w:pStyle w:val="Caption"/>
        <w:rPr>
          <w:i w:val="0"/>
          <w:iCs w:val="0"/>
          <w:color w:val="000000"/>
        </w:rPr>
      </w:pPr>
      <w:bookmarkStart w:id="153" w:name="_6xpnqvwxjxz2" w:colFirst="0" w:colLast="0"/>
      <w:bookmarkStart w:id="154" w:name="_Toc217198728"/>
      <w:bookmarkEnd w:id="153"/>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4</w:t>
      </w:r>
      <w:r w:rsidR="00415889">
        <w:rPr>
          <w:noProof/>
        </w:rPr>
        <w:fldChar w:fldCharType="end"/>
      </w:r>
      <w:r w:rsidR="00254ED8">
        <w:rPr>
          <w:i w:val="0"/>
          <w:iCs w:val="0"/>
          <w:color w:val="000000"/>
        </w:rPr>
        <w:t xml:space="preserve">. </w:t>
      </w:r>
      <w:r w:rsidR="00254ED8" w:rsidRPr="00CB1DE2">
        <w:rPr>
          <w:iCs w:val="0"/>
          <w:color w:val="000000"/>
        </w:rPr>
        <w:t>Màn hình đăng ký công ty</w:t>
      </w:r>
      <w:bookmarkEnd w:id="154"/>
    </w:p>
    <w:p w14:paraId="73F84639" w14:textId="77777777" w:rsidR="00744901" w:rsidRDefault="00254ED8">
      <w:pPr>
        <w:pBdr>
          <w:top w:val="nil"/>
          <w:left w:val="nil"/>
          <w:bottom w:val="nil"/>
          <w:right w:val="nil"/>
          <w:between w:val="nil"/>
        </w:pBdr>
        <w:spacing w:after="0" w:line="264" w:lineRule="auto"/>
        <w:ind w:firstLine="432"/>
        <w:rPr>
          <w:b/>
          <w:bCs/>
          <w:color w:val="000000"/>
        </w:rPr>
      </w:pPr>
      <w:r>
        <w:rPr>
          <w:color w:val="000000"/>
        </w:rPr>
        <w:t xml:space="preserve">Còn bạn là nhân viên chọn </w:t>
      </w:r>
      <w:r>
        <w:rPr>
          <w:b/>
          <w:bCs/>
          <w:color w:val="000000"/>
        </w:rPr>
        <w:t>Join a company</w:t>
      </w:r>
    </w:p>
    <w:p w14:paraId="16AAF76A" w14:textId="33AAC22F" w:rsidR="00744901" w:rsidRDefault="00254ED8">
      <w:pPr>
        <w:keepNext/>
        <w:pBdr>
          <w:top w:val="nil"/>
          <w:left w:val="nil"/>
          <w:bottom w:val="nil"/>
          <w:right w:val="nil"/>
          <w:between w:val="nil"/>
        </w:pBdr>
        <w:rPr>
          <w:color w:val="000000"/>
        </w:rPr>
      </w:pPr>
      <w:r>
        <w:rPr>
          <w:color w:val="000000"/>
        </w:rPr>
        <w:tab/>
        <w:t>Sau đó màn hình yêu cầu nhập ID công ty hiện ra yêu cầu bạn điền ID công ty cung cấp và sau đó màn hình đăng ký nhân viên mở lên.</w:t>
      </w:r>
    </w:p>
    <w:p w14:paraId="37E256FB" w14:textId="77777777" w:rsidR="00744901" w:rsidRDefault="00744901"/>
    <w:p w14:paraId="012F9AE0" w14:textId="09DE9252" w:rsidR="00744901" w:rsidRDefault="00254ED8">
      <w:r>
        <w:rPr>
          <w:noProof/>
        </w:rPr>
        <w:drawing>
          <wp:inline distT="0" distB="0" distL="0" distR="0" wp14:anchorId="5ADF2B2D" wp14:editId="3E88438D">
            <wp:extent cx="2676525" cy="5937885"/>
            <wp:effectExtent l="0" t="0" r="0" b="0"/>
            <wp:docPr id="26" name="image25.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phone&#10;&#10;AI-generated content may be incorrect."/>
                    <pic:cNvPicPr preferRelativeResize="0"/>
                  </pic:nvPicPr>
                  <pic:blipFill>
                    <a:blip r:embed="rId35"/>
                    <a:srcRect/>
                    <a:stretch>
                      <a:fillRect/>
                    </a:stretch>
                  </pic:blipFill>
                  <pic:spPr>
                    <a:xfrm>
                      <a:off x="0" y="0"/>
                      <a:ext cx="2676525" cy="5937885"/>
                    </a:xfrm>
                    <a:prstGeom prst="rect">
                      <a:avLst/>
                    </a:prstGeom>
                    <a:ln/>
                  </pic:spPr>
                </pic:pic>
              </a:graphicData>
            </a:graphic>
          </wp:inline>
        </w:drawing>
      </w:r>
      <w:r>
        <w:rPr>
          <w:noProof/>
        </w:rPr>
        <w:drawing>
          <wp:inline distT="0" distB="0" distL="0" distR="0" wp14:anchorId="0C9448C6" wp14:editId="2FB89186">
            <wp:extent cx="2670175" cy="5932170"/>
            <wp:effectExtent l="0" t="0" r="0" b="0"/>
            <wp:docPr id="27" name="image32.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screenshot of a phone&#10;&#10;AI-generated content may be incorrect."/>
                    <pic:cNvPicPr preferRelativeResize="0"/>
                  </pic:nvPicPr>
                  <pic:blipFill>
                    <a:blip r:embed="rId36"/>
                    <a:srcRect/>
                    <a:stretch>
                      <a:fillRect/>
                    </a:stretch>
                  </pic:blipFill>
                  <pic:spPr>
                    <a:xfrm>
                      <a:off x="0" y="0"/>
                      <a:ext cx="2670175" cy="5932170"/>
                    </a:xfrm>
                    <a:prstGeom prst="rect">
                      <a:avLst/>
                    </a:prstGeom>
                    <a:ln/>
                  </pic:spPr>
                </pic:pic>
              </a:graphicData>
            </a:graphic>
          </wp:inline>
        </w:drawing>
      </w:r>
    </w:p>
    <w:p w14:paraId="3A9FFF19" w14:textId="334E9395" w:rsidR="005272CD" w:rsidRDefault="005272CD">
      <w:r>
        <w:br w:type="page"/>
      </w:r>
    </w:p>
    <w:p w14:paraId="1A5545FD" w14:textId="1BB648A7" w:rsidR="00744901" w:rsidRDefault="00254ED8" w:rsidP="00F95B00">
      <w:pPr>
        <w:pStyle w:val="Heading3"/>
      </w:pPr>
      <w:bookmarkStart w:id="155" w:name="_Toc217198684"/>
      <w:r>
        <w:t xml:space="preserve">Chức năng </w:t>
      </w:r>
      <w:r w:rsidRPr="00F95B00">
        <w:t>đăng</w:t>
      </w:r>
      <w:r>
        <w:t xml:space="preserve"> nhập</w:t>
      </w:r>
      <w:bookmarkEnd w:id="155"/>
    </w:p>
    <w:p w14:paraId="546AC0BE" w14:textId="26B771FE" w:rsidR="00744901" w:rsidRDefault="00254ED8">
      <w:pPr>
        <w:pBdr>
          <w:top w:val="nil"/>
          <w:left w:val="nil"/>
          <w:bottom w:val="nil"/>
          <w:right w:val="nil"/>
          <w:between w:val="nil"/>
        </w:pBdr>
        <w:spacing w:after="0" w:line="264" w:lineRule="auto"/>
        <w:ind w:firstLine="426"/>
        <w:rPr>
          <w:color w:val="000000"/>
        </w:rPr>
      </w:pPr>
      <w:r>
        <w:rPr>
          <w:color w:val="000000"/>
        </w:rPr>
        <w:t>Sau khi đã đăng ký tài khoản và xác thực hợp lệ thì người dùng đăng nhập vào hệ thống bằng tài khoản đó để thực hiện các chức năng của mình.</w:t>
      </w:r>
    </w:p>
    <w:p w14:paraId="669CDAA3" w14:textId="2A7C965A" w:rsidR="00DF000E" w:rsidRDefault="00DF000E">
      <w:pPr>
        <w:pBdr>
          <w:top w:val="nil"/>
          <w:left w:val="nil"/>
          <w:bottom w:val="nil"/>
          <w:right w:val="nil"/>
          <w:between w:val="nil"/>
        </w:pBdr>
        <w:spacing w:after="0" w:line="264" w:lineRule="auto"/>
        <w:ind w:firstLine="426"/>
        <w:rPr>
          <w:color w:val="000000"/>
        </w:rPr>
      </w:pPr>
    </w:p>
    <w:p w14:paraId="08A0CD32" w14:textId="1BECAA1E" w:rsidR="00DF000E" w:rsidRPr="00DF000E" w:rsidRDefault="00DF000E" w:rsidP="00DF000E">
      <w:pPr>
        <w:pStyle w:val="NoSpacing"/>
      </w:pPr>
    </w:p>
    <w:p w14:paraId="61470827" w14:textId="77777777" w:rsidR="00DF000E" w:rsidRPr="00DF000E" w:rsidRDefault="00DF000E" w:rsidP="00DF000E">
      <w:pPr>
        <w:pStyle w:val="NoSpacing"/>
      </w:pPr>
    </w:p>
    <w:p w14:paraId="1E712975" w14:textId="77777777" w:rsidR="00744901" w:rsidRPr="00DF000E" w:rsidRDefault="00254ED8" w:rsidP="00DF000E">
      <w:pPr>
        <w:pStyle w:val="NoSpacing"/>
        <w:jc w:val="center"/>
      </w:pPr>
      <w:r w:rsidRPr="00DF000E">
        <w:rPr>
          <w:noProof/>
        </w:rPr>
        <w:drawing>
          <wp:inline distT="0" distB="0" distL="0" distR="0" wp14:anchorId="56B380FE" wp14:editId="3F687CC5">
            <wp:extent cx="2725420" cy="6047740"/>
            <wp:effectExtent l="0" t="0" r="0" b="0"/>
            <wp:docPr id="28" name="image30.png" descr="A screenshot of a login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screenshot of a login screen&#10;&#10;AI-generated content may be incorrect."/>
                    <pic:cNvPicPr preferRelativeResize="0"/>
                  </pic:nvPicPr>
                  <pic:blipFill>
                    <a:blip r:embed="rId37"/>
                    <a:srcRect/>
                    <a:stretch>
                      <a:fillRect/>
                    </a:stretch>
                  </pic:blipFill>
                  <pic:spPr>
                    <a:xfrm>
                      <a:off x="0" y="0"/>
                      <a:ext cx="2725420" cy="6047740"/>
                    </a:xfrm>
                    <a:prstGeom prst="rect">
                      <a:avLst/>
                    </a:prstGeom>
                    <a:ln/>
                  </pic:spPr>
                </pic:pic>
              </a:graphicData>
            </a:graphic>
          </wp:inline>
        </w:drawing>
      </w:r>
    </w:p>
    <w:p w14:paraId="76502300" w14:textId="751F3CAB" w:rsidR="005272CD" w:rsidRDefault="00DF000E" w:rsidP="00DF000E">
      <w:pPr>
        <w:pStyle w:val="Caption"/>
      </w:pPr>
      <w:bookmarkStart w:id="156" w:name="_1udedck1eag5" w:colFirst="0" w:colLast="0"/>
      <w:bookmarkStart w:id="157" w:name="_Toc217198729"/>
      <w:bookmarkEnd w:id="156"/>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5</w:t>
      </w:r>
      <w:r w:rsidR="00415889">
        <w:rPr>
          <w:noProof/>
        </w:rPr>
        <w:fldChar w:fldCharType="end"/>
      </w:r>
      <w:r w:rsidR="00254ED8" w:rsidRPr="00DF000E">
        <w:t>. Màn hình thử nghiệm đăng nhập</w:t>
      </w:r>
      <w:r w:rsidR="00254ED8" w:rsidRPr="00CB1DE2">
        <w:t xml:space="preserve"> User</w:t>
      </w:r>
      <w:bookmarkEnd w:id="157"/>
      <w:r w:rsidR="00254ED8">
        <w:t xml:space="preserve"> </w:t>
      </w:r>
    </w:p>
    <w:p w14:paraId="4A6229D6" w14:textId="77777777" w:rsidR="005272CD" w:rsidRDefault="005272CD">
      <w:pPr>
        <w:rPr>
          <w:i/>
          <w:iCs/>
          <w:color w:val="000000" w:themeColor="text1"/>
          <w:szCs w:val="18"/>
        </w:rPr>
      </w:pPr>
      <w:r>
        <w:br w:type="page"/>
      </w:r>
    </w:p>
    <w:p w14:paraId="7B5BAB5C" w14:textId="775A4A00" w:rsidR="00744901" w:rsidRDefault="00254ED8" w:rsidP="00F95B00">
      <w:pPr>
        <w:pStyle w:val="Heading3"/>
      </w:pPr>
      <w:bookmarkStart w:id="158" w:name="_Toc217198685"/>
      <w:r w:rsidRPr="00F95B00">
        <w:t>Chức</w:t>
      </w:r>
      <w:r>
        <w:t xml:space="preserve"> năng đăng </w:t>
      </w:r>
      <w:r w:rsidRPr="006D13EE">
        <w:t>xuất</w:t>
      </w:r>
      <w:bookmarkEnd w:id="158"/>
    </w:p>
    <w:p w14:paraId="06C9EC13" w14:textId="77777777" w:rsidR="00744901" w:rsidRDefault="00254ED8">
      <w:pPr>
        <w:numPr>
          <w:ilvl w:val="0"/>
          <w:numId w:val="25"/>
        </w:numPr>
        <w:pBdr>
          <w:top w:val="nil"/>
          <w:left w:val="nil"/>
          <w:bottom w:val="nil"/>
          <w:right w:val="nil"/>
          <w:between w:val="nil"/>
        </w:pBdr>
        <w:spacing w:line="288" w:lineRule="auto"/>
      </w:pPr>
      <w:r>
        <w:rPr>
          <w:color w:val="000000"/>
        </w:rPr>
        <w:t>Khi người dùng nhấn vào đăng xuất, hệ thống thoát phiên làm việc và điều hướng về màn hình đăng nhập.</w:t>
      </w:r>
    </w:p>
    <w:p w14:paraId="0B724DED" w14:textId="7F49F939" w:rsidR="00744901" w:rsidRDefault="00254ED8" w:rsidP="00551BF3">
      <w:pPr>
        <w:pStyle w:val="Heading3"/>
      </w:pPr>
      <w:bookmarkStart w:id="159" w:name="_Toc217198686"/>
      <w:r w:rsidRPr="00DF000E">
        <w:t>Chức</w:t>
      </w:r>
      <w:r>
        <w:t xml:space="preserve"> năng </w:t>
      </w:r>
      <w:r w:rsidRPr="00551BF3">
        <w:t>chấm</w:t>
      </w:r>
      <w:r>
        <w:t xml:space="preserve"> công</w:t>
      </w:r>
      <w:bookmarkEnd w:id="159"/>
    </w:p>
    <w:p w14:paraId="3B243957" w14:textId="77777777" w:rsidR="00744901" w:rsidRDefault="00254ED8">
      <w:pPr>
        <w:numPr>
          <w:ilvl w:val="0"/>
          <w:numId w:val="1"/>
        </w:numPr>
        <w:pBdr>
          <w:top w:val="nil"/>
          <w:left w:val="nil"/>
          <w:bottom w:val="nil"/>
          <w:right w:val="nil"/>
          <w:between w:val="nil"/>
        </w:pBdr>
        <w:rPr>
          <w:color w:val="000000"/>
        </w:rPr>
      </w:pPr>
      <w:r>
        <w:rPr>
          <w:color w:val="000000"/>
        </w:rPr>
        <w:t xml:space="preserve">Sau khi đăng nhập, màn hình trang chủ hiện ra, tiếp tục nhấn vào check in để </w:t>
      </w:r>
      <w:r>
        <w:t>chấm công</w:t>
      </w:r>
      <w:r>
        <w:rPr>
          <w:color w:val="000000"/>
        </w:rPr>
        <w:t xml:space="preserve"> </w:t>
      </w:r>
    </w:p>
    <w:p w14:paraId="77B899F1" w14:textId="77777777" w:rsidR="00744901" w:rsidRDefault="00254ED8">
      <w:pPr>
        <w:numPr>
          <w:ilvl w:val="0"/>
          <w:numId w:val="1"/>
        </w:numPr>
        <w:pBdr>
          <w:top w:val="nil"/>
          <w:left w:val="nil"/>
          <w:bottom w:val="nil"/>
          <w:right w:val="nil"/>
          <w:between w:val="nil"/>
        </w:pBdr>
        <w:rPr>
          <w:color w:val="000000"/>
        </w:rPr>
      </w:pPr>
      <w:r>
        <w:rPr>
          <w:color w:val="000000"/>
        </w:rPr>
        <w:t xml:space="preserve">Sau đó 2 Pop-up lần lượt hiển thị ra để bạn chọn hình thức làm việc và làm việc để </w:t>
      </w:r>
      <w:r>
        <w:t>chấm công</w:t>
      </w:r>
    </w:p>
    <w:p w14:paraId="7FF69C7F" w14:textId="77777777" w:rsidR="00744901" w:rsidRDefault="00254ED8">
      <w:pPr>
        <w:keepNext/>
        <w:pBdr>
          <w:top w:val="nil"/>
          <w:left w:val="nil"/>
          <w:bottom w:val="nil"/>
          <w:right w:val="nil"/>
          <w:between w:val="nil"/>
        </w:pBdr>
        <w:ind w:left="851" w:hanging="284"/>
        <w:jc w:val="center"/>
        <w:rPr>
          <w:color w:val="000000"/>
        </w:rPr>
      </w:pPr>
      <w:r>
        <w:rPr>
          <w:noProof/>
          <w:color w:val="000000"/>
        </w:rPr>
        <w:drawing>
          <wp:inline distT="0" distB="0" distL="0" distR="0" wp14:anchorId="26876C02" wp14:editId="3447456B">
            <wp:extent cx="2707005" cy="6005195"/>
            <wp:effectExtent l="0" t="0" r="0" b="0"/>
            <wp:docPr id="29" name="image45.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5.png" descr="A screenshot of a phone&#10;&#10;AI-generated content may be incorrect."/>
                    <pic:cNvPicPr preferRelativeResize="0"/>
                  </pic:nvPicPr>
                  <pic:blipFill>
                    <a:blip r:embed="rId38"/>
                    <a:srcRect/>
                    <a:stretch>
                      <a:fillRect/>
                    </a:stretch>
                  </pic:blipFill>
                  <pic:spPr>
                    <a:xfrm>
                      <a:off x="0" y="0"/>
                      <a:ext cx="2707005" cy="6005195"/>
                    </a:xfrm>
                    <a:prstGeom prst="rect">
                      <a:avLst/>
                    </a:prstGeom>
                    <a:ln/>
                  </pic:spPr>
                </pic:pic>
              </a:graphicData>
            </a:graphic>
          </wp:inline>
        </w:drawing>
      </w:r>
      <w:r>
        <w:rPr>
          <w:noProof/>
          <w:color w:val="000000"/>
        </w:rPr>
        <w:drawing>
          <wp:inline distT="0" distB="0" distL="0" distR="0" wp14:anchorId="2D3EF8A8" wp14:editId="63D61640">
            <wp:extent cx="2707005" cy="6005195"/>
            <wp:effectExtent l="0" t="0" r="0" b="0"/>
            <wp:docPr id="30" name="image26.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screenshot of a phone&#10;&#10;AI-generated content may be incorrect."/>
                    <pic:cNvPicPr preferRelativeResize="0"/>
                  </pic:nvPicPr>
                  <pic:blipFill>
                    <a:blip r:embed="rId39"/>
                    <a:srcRect/>
                    <a:stretch>
                      <a:fillRect/>
                    </a:stretch>
                  </pic:blipFill>
                  <pic:spPr>
                    <a:xfrm>
                      <a:off x="0" y="0"/>
                      <a:ext cx="2707005" cy="6005195"/>
                    </a:xfrm>
                    <a:prstGeom prst="rect">
                      <a:avLst/>
                    </a:prstGeom>
                    <a:ln/>
                  </pic:spPr>
                </pic:pic>
              </a:graphicData>
            </a:graphic>
          </wp:inline>
        </w:drawing>
      </w:r>
    </w:p>
    <w:p w14:paraId="32DEAE59" w14:textId="256C005F" w:rsidR="00744901" w:rsidRDefault="00DF000E" w:rsidP="00DF000E">
      <w:pPr>
        <w:pStyle w:val="Caption"/>
        <w:rPr>
          <w:i w:val="0"/>
          <w:iCs w:val="0"/>
          <w:color w:val="000000"/>
        </w:rPr>
      </w:pPr>
      <w:bookmarkStart w:id="160" w:name="_wyocipaz4e5y" w:colFirst="0" w:colLast="0"/>
      <w:bookmarkStart w:id="161" w:name="_Toc217198730"/>
      <w:bookmarkEnd w:id="160"/>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6</w:t>
      </w:r>
      <w:r w:rsidR="00415889">
        <w:rPr>
          <w:noProof/>
        </w:rPr>
        <w:fldChar w:fldCharType="end"/>
      </w:r>
      <w:r w:rsidR="00254ED8">
        <w:rPr>
          <w:i w:val="0"/>
          <w:iCs w:val="0"/>
          <w:color w:val="000000"/>
        </w:rPr>
        <w:t xml:space="preserve">. </w:t>
      </w:r>
      <w:r w:rsidR="00254ED8" w:rsidRPr="00551BF3">
        <w:rPr>
          <w:iCs w:val="0"/>
          <w:color w:val="000000"/>
        </w:rPr>
        <w:t>Màn hình chấm công(check-in)</w:t>
      </w:r>
      <w:bookmarkEnd w:id="161"/>
      <w:r w:rsidR="00254ED8">
        <w:rPr>
          <w:i w:val="0"/>
          <w:iCs w:val="0"/>
          <w:color w:val="000000"/>
        </w:rPr>
        <w:t xml:space="preserve">     </w:t>
      </w:r>
    </w:p>
    <w:p w14:paraId="23D349B3" w14:textId="7D4DF05A" w:rsidR="00744901" w:rsidRDefault="00254ED8" w:rsidP="00551BF3">
      <w:pPr>
        <w:pStyle w:val="Heading3"/>
      </w:pPr>
      <w:bookmarkStart w:id="162" w:name="_Toc217198687"/>
      <w:r>
        <w:t>Chức năng yêu cầu làm thêm giờ</w:t>
      </w:r>
      <w:bookmarkEnd w:id="162"/>
    </w:p>
    <w:p w14:paraId="7BBF28CC" w14:textId="77777777" w:rsidR="00744901" w:rsidRDefault="00254ED8">
      <w:pPr>
        <w:numPr>
          <w:ilvl w:val="0"/>
          <w:numId w:val="1"/>
        </w:numPr>
        <w:pBdr>
          <w:top w:val="nil"/>
          <w:left w:val="nil"/>
          <w:bottom w:val="nil"/>
          <w:right w:val="nil"/>
          <w:between w:val="nil"/>
        </w:pBdr>
      </w:pPr>
      <w:r>
        <w:rPr>
          <w:color w:val="000000"/>
        </w:rPr>
        <w:t>Nếu bạn muốn gửi một yêu cầu làm thêm giờ, Bạn hãy chọn Overtime, sau đó màn hình Overtime hiện ra và bạn chọn đầy đủ thông tin để nộp đơn yêu cầu</w:t>
      </w:r>
    </w:p>
    <w:p w14:paraId="6F8D12F7" w14:textId="77777777" w:rsidR="00744901" w:rsidRDefault="00254ED8">
      <w:pPr>
        <w:keepNext/>
        <w:jc w:val="center"/>
      </w:pPr>
      <w:r>
        <w:rPr>
          <w:noProof/>
        </w:rPr>
        <w:drawing>
          <wp:inline distT="0" distB="0" distL="0" distR="0" wp14:anchorId="2720918F" wp14:editId="277CDB8A">
            <wp:extent cx="2950845" cy="6547485"/>
            <wp:effectExtent l="0" t="0" r="0" b="0"/>
            <wp:docPr id="11" name="image2.png" descr="Screens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Screens screenshot of a phone&#10;&#10;AI-generated content may be incorrect."/>
                    <pic:cNvPicPr preferRelativeResize="0"/>
                  </pic:nvPicPr>
                  <pic:blipFill>
                    <a:blip r:embed="rId40"/>
                    <a:srcRect/>
                    <a:stretch>
                      <a:fillRect/>
                    </a:stretch>
                  </pic:blipFill>
                  <pic:spPr>
                    <a:xfrm>
                      <a:off x="0" y="0"/>
                      <a:ext cx="2950845" cy="6547485"/>
                    </a:xfrm>
                    <a:prstGeom prst="rect">
                      <a:avLst/>
                    </a:prstGeom>
                    <a:ln/>
                  </pic:spPr>
                </pic:pic>
              </a:graphicData>
            </a:graphic>
          </wp:inline>
        </w:drawing>
      </w:r>
    </w:p>
    <w:p w14:paraId="121D8D7D" w14:textId="786028B4" w:rsidR="005272CD" w:rsidRDefault="00551BF3" w:rsidP="00551BF3">
      <w:pPr>
        <w:pStyle w:val="Caption"/>
        <w:rPr>
          <w:iCs w:val="0"/>
        </w:rPr>
      </w:pPr>
      <w:bookmarkStart w:id="163" w:name="_mygnve568qn8" w:colFirst="0" w:colLast="0"/>
      <w:bookmarkStart w:id="164" w:name="_Toc217198731"/>
      <w:bookmarkEnd w:id="163"/>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w:instrText>
      </w:r>
      <w:r w:rsidR="00415889">
        <w:instrText xml:space="preserve"> </w:instrText>
      </w:r>
      <w:r w:rsidR="00415889">
        <w:fldChar w:fldCharType="separate"/>
      </w:r>
      <w:r w:rsidR="00156745">
        <w:rPr>
          <w:noProof/>
        </w:rPr>
        <w:t>7</w:t>
      </w:r>
      <w:r w:rsidR="00415889">
        <w:rPr>
          <w:noProof/>
        </w:rPr>
        <w:fldChar w:fldCharType="end"/>
      </w:r>
      <w:r w:rsidR="00254ED8">
        <w:rPr>
          <w:i w:val="0"/>
          <w:iCs w:val="0"/>
          <w:color w:val="000000"/>
        </w:rPr>
        <w:t xml:space="preserve">. </w:t>
      </w:r>
      <w:r w:rsidR="00254ED8" w:rsidRPr="00551BF3">
        <w:rPr>
          <w:iCs w:val="0"/>
          <w:color w:val="000000"/>
        </w:rPr>
        <w:t xml:space="preserve">Màn hình yêu cầu </w:t>
      </w:r>
      <w:r w:rsidR="00254ED8" w:rsidRPr="00551BF3">
        <w:rPr>
          <w:iCs w:val="0"/>
        </w:rPr>
        <w:t>làm thêm giờ</w:t>
      </w:r>
      <w:bookmarkEnd w:id="164"/>
    </w:p>
    <w:p w14:paraId="7AED3DDD" w14:textId="77777777" w:rsidR="005272CD" w:rsidRDefault="005272CD">
      <w:pPr>
        <w:rPr>
          <w:i/>
          <w:color w:val="000000" w:themeColor="text1"/>
          <w:szCs w:val="18"/>
        </w:rPr>
      </w:pPr>
      <w:r>
        <w:rPr>
          <w:iCs/>
        </w:rPr>
        <w:br w:type="page"/>
      </w:r>
    </w:p>
    <w:p w14:paraId="12C99C5A" w14:textId="77777777" w:rsidR="00744901" w:rsidRDefault="00254ED8" w:rsidP="00551BF3">
      <w:pPr>
        <w:pStyle w:val="Heading3"/>
      </w:pPr>
      <w:bookmarkStart w:id="165" w:name="_Toc217198688"/>
      <w:r>
        <w:t>Chức năng yêu cầu nghỉ phép</w:t>
      </w:r>
      <w:bookmarkEnd w:id="165"/>
    </w:p>
    <w:p w14:paraId="5B7FD50D" w14:textId="77777777" w:rsidR="00744901" w:rsidRDefault="00254ED8">
      <w:pPr>
        <w:numPr>
          <w:ilvl w:val="0"/>
          <w:numId w:val="1"/>
        </w:numPr>
        <w:pBdr>
          <w:top w:val="nil"/>
          <w:left w:val="nil"/>
          <w:bottom w:val="nil"/>
          <w:right w:val="nil"/>
          <w:between w:val="nil"/>
        </w:pBdr>
      </w:pPr>
      <w:r>
        <w:rPr>
          <w:color w:val="000000"/>
        </w:rPr>
        <w:t xml:space="preserve">Tương tự, bạn click chọn Casual leave để tạo yêu cầu nghỉ phép </w:t>
      </w:r>
    </w:p>
    <w:p w14:paraId="521D41F1" w14:textId="77777777" w:rsidR="00744901" w:rsidRDefault="00254ED8">
      <w:pPr>
        <w:jc w:val="center"/>
      </w:pPr>
      <w:r>
        <w:rPr>
          <w:noProof/>
        </w:rPr>
        <w:drawing>
          <wp:inline distT="0" distB="0" distL="0" distR="0" wp14:anchorId="7BFF06A2" wp14:editId="01AE7C53">
            <wp:extent cx="2969260" cy="6590030"/>
            <wp:effectExtent l="0" t="0" r="0" b="0"/>
            <wp:docPr id="12" name="image9.png" descr="Screens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Screens screenshot of a phone&#10;&#10;AI-generated content may be incorrect."/>
                    <pic:cNvPicPr preferRelativeResize="0"/>
                  </pic:nvPicPr>
                  <pic:blipFill>
                    <a:blip r:embed="rId41"/>
                    <a:srcRect/>
                    <a:stretch>
                      <a:fillRect/>
                    </a:stretch>
                  </pic:blipFill>
                  <pic:spPr>
                    <a:xfrm>
                      <a:off x="0" y="0"/>
                      <a:ext cx="2969260" cy="6590030"/>
                    </a:xfrm>
                    <a:prstGeom prst="rect">
                      <a:avLst/>
                    </a:prstGeom>
                    <a:ln/>
                  </pic:spPr>
                </pic:pic>
              </a:graphicData>
            </a:graphic>
          </wp:inline>
        </w:drawing>
      </w:r>
    </w:p>
    <w:p w14:paraId="47779BCF" w14:textId="230B210F" w:rsidR="005272CD" w:rsidRDefault="00551BF3" w:rsidP="00551BF3">
      <w:pPr>
        <w:pStyle w:val="Caption"/>
        <w:rPr>
          <w:iCs w:val="0"/>
          <w:color w:val="000000"/>
        </w:rPr>
      </w:pPr>
      <w:bookmarkStart w:id="166" w:name="_w9gw0mub047o" w:colFirst="0" w:colLast="0"/>
      <w:bookmarkStart w:id="167" w:name="_Toc217198732"/>
      <w:bookmarkEnd w:id="166"/>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8</w:t>
      </w:r>
      <w:r w:rsidR="00415889">
        <w:rPr>
          <w:noProof/>
        </w:rPr>
        <w:fldChar w:fldCharType="end"/>
      </w:r>
      <w:r w:rsidR="00254ED8">
        <w:rPr>
          <w:i w:val="0"/>
          <w:iCs w:val="0"/>
          <w:color w:val="000000"/>
        </w:rPr>
        <w:t xml:space="preserve">. </w:t>
      </w:r>
      <w:r w:rsidR="00254ED8" w:rsidRPr="00551BF3">
        <w:rPr>
          <w:iCs w:val="0"/>
          <w:color w:val="000000"/>
        </w:rPr>
        <w:t>Màn hình thử nghiệm chức năng yêu cầu nghỉ phép</w:t>
      </w:r>
      <w:bookmarkEnd w:id="167"/>
    </w:p>
    <w:p w14:paraId="7FE08C94" w14:textId="77777777" w:rsidR="005272CD" w:rsidRDefault="005272CD">
      <w:pPr>
        <w:rPr>
          <w:i/>
          <w:color w:val="000000"/>
          <w:szCs w:val="18"/>
        </w:rPr>
      </w:pPr>
      <w:r>
        <w:rPr>
          <w:iCs/>
          <w:color w:val="000000"/>
        </w:rPr>
        <w:br w:type="page"/>
      </w:r>
    </w:p>
    <w:p w14:paraId="52A12532" w14:textId="77777777" w:rsidR="00744901" w:rsidRDefault="00254ED8" w:rsidP="00551BF3">
      <w:pPr>
        <w:pStyle w:val="Heading3"/>
      </w:pPr>
      <w:bookmarkStart w:id="168" w:name="_Toc217198689"/>
      <w:r>
        <w:t xml:space="preserve">Chức năng chấm </w:t>
      </w:r>
      <w:r w:rsidRPr="00551BF3">
        <w:t>công</w:t>
      </w:r>
      <w:bookmarkEnd w:id="168"/>
    </w:p>
    <w:p w14:paraId="0B1CD692" w14:textId="77777777" w:rsidR="00744901" w:rsidRDefault="00254ED8">
      <w:pPr>
        <w:numPr>
          <w:ilvl w:val="0"/>
          <w:numId w:val="1"/>
        </w:numPr>
        <w:pBdr>
          <w:top w:val="nil"/>
          <w:left w:val="nil"/>
          <w:bottom w:val="nil"/>
          <w:right w:val="nil"/>
          <w:between w:val="nil"/>
        </w:pBdr>
      </w:pPr>
      <w:r>
        <w:rPr>
          <w:color w:val="000000"/>
        </w:rPr>
        <w:t>Bạn chọn vào icon thứ 2 ở thanh bottom navigation màn hình Attendance hiện ra, ở đó có tất cả danh sách chi tiết giờ làm của bạn</w:t>
      </w:r>
    </w:p>
    <w:p w14:paraId="6C6045A0" w14:textId="77777777" w:rsidR="00744901" w:rsidRDefault="00254ED8">
      <w:pPr>
        <w:jc w:val="center"/>
      </w:pPr>
      <w:r>
        <w:rPr>
          <w:noProof/>
        </w:rPr>
        <w:drawing>
          <wp:inline distT="0" distB="0" distL="0" distR="0" wp14:anchorId="1DE43F37" wp14:editId="5859EA43">
            <wp:extent cx="2889885" cy="6425565"/>
            <wp:effectExtent l="0" t="0" r="0" b="0"/>
            <wp:docPr id="13" name="image6.png" descr="A screenshot of a calenda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calendar&#10;&#10;AI-generated content may be incorrect."/>
                    <pic:cNvPicPr preferRelativeResize="0"/>
                  </pic:nvPicPr>
                  <pic:blipFill>
                    <a:blip r:embed="rId42"/>
                    <a:srcRect/>
                    <a:stretch>
                      <a:fillRect/>
                    </a:stretch>
                  </pic:blipFill>
                  <pic:spPr>
                    <a:xfrm>
                      <a:off x="0" y="0"/>
                      <a:ext cx="2889885" cy="6425565"/>
                    </a:xfrm>
                    <a:prstGeom prst="rect">
                      <a:avLst/>
                    </a:prstGeom>
                    <a:ln/>
                  </pic:spPr>
                </pic:pic>
              </a:graphicData>
            </a:graphic>
          </wp:inline>
        </w:drawing>
      </w:r>
    </w:p>
    <w:p w14:paraId="445BF9DE" w14:textId="4F054C65" w:rsidR="005272CD" w:rsidRDefault="00551BF3" w:rsidP="00551BF3">
      <w:pPr>
        <w:pStyle w:val="Caption"/>
        <w:rPr>
          <w:iCs w:val="0"/>
          <w:color w:val="000000"/>
        </w:rPr>
      </w:pPr>
      <w:bookmarkStart w:id="169" w:name="_zdqgcl9jakl7" w:colFirst="0" w:colLast="0"/>
      <w:bookmarkStart w:id="170" w:name="_Toc217198733"/>
      <w:bookmarkEnd w:id="169"/>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9</w:t>
      </w:r>
      <w:r w:rsidR="00415889">
        <w:rPr>
          <w:noProof/>
        </w:rPr>
        <w:fldChar w:fldCharType="end"/>
      </w:r>
      <w:r>
        <w:t xml:space="preserve">. </w:t>
      </w:r>
      <w:r w:rsidR="00254ED8" w:rsidRPr="00551BF3">
        <w:rPr>
          <w:iCs w:val="0"/>
          <w:color w:val="000000"/>
        </w:rPr>
        <w:t>Màn hình danh sách chấm công</w:t>
      </w:r>
      <w:bookmarkEnd w:id="170"/>
    </w:p>
    <w:p w14:paraId="38779D8F" w14:textId="77777777" w:rsidR="005272CD" w:rsidRDefault="005272CD">
      <w:pPr>
        <w:rPr>
          <w:i/>
          <w:color w:val="000000"/>
          <w:szCs w:val="18"/>
        </w:rPr>
      </w:pPr>
      <w:r>
        <w:rPr>
          <w:iCs/>
          <w:color w:val="000000"/>
        </w:rPr>
        <w:br w:type="page"/>
      </w:r>
    </w:p>
    <w:p w14:paraId="178DA579" w14:textId="77777777" w:rsidR="00744901" w:rsidRDefault="00254ED8" w:rsidP="00551BF3">
      <w:pPr>
        <w:pStyle w:val="Heading3"/>
      </w:pPr>
      <w:bookmarkStart w:id="171" w:name="_Toc217198690"/>
      <w:r>
        <w:t xml:space="preserve">Chức năng </w:t>
      </w:r>
      <w:r w:rsidRPr="00551BF3">
        <w:t>Xoá</w:t>
      </w:r>
      <w:r>
        <w:t xml:space="preserve"> tài khoản</w:t>
      </w:r>
      <w:bookmarkEnd w:id="171"/>
    </w:p>
    <w:p w14:paraId="3011D50C" w14:textId="77777777" w:rsidR="00744901" w:rsidRDefault="00254ED8">
      <w:pPr>
        <w:ind w:left="426" w:firstLine="294"/>
      </w:pPr>
      <w:r>
        <w:t>Bạn chọn vào icon thứ tư ở thanh bottom navigation màn hình User sẽ hiện ra. Ở màn hình sẽ có tất cả các chức năng như: Chỉnh sửa thông tin cá nhân, đổi mật khẩu tài khoản, xem tình trạng các đơn yêu cầu, đổi ngôn ngữ ứng dụng, để phương thức chấm công mặc định, đổi ca chấm công mặc đinh, đăng xuất, xóa tài khoản.</w:t>
      </w:r>
    </w:p>
    <w:p w14:paraId="3726E8C7" w14:textId="77777777" w:rsidR="00744901" w:rsidRDefault="00254ED8">
      <w:pPr>
        <w:jc w:val="center"/>
      </w:pPr>
      <w:r>
        <w:rPr>
          <w:noProof/>
        </w:rPr>
        <w:drawing>
          <wp:inline distT="0" distB="0" distL="0" distR="0" wp14:anchorId="0C7CEF8C" wp14:editId="2FFE9438">
            <wp:extent cx="2688590" cy="5974715"/>
            <wp:effectExtent l="0" t="0" r="0" b="0"/>
            <wp:docPr id="14" name="image18.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phone&#10;&#10;AI-generated content may be incorrect."/>
                    <pic:cNvPicPr preferRelativeResize="0"/>
                  </pic:nvPicPr>
                  <pic:blipFill>
                    <a:blip r:embed="rId43"/>
                    <a:srcRect/>
                    <a:stretch>
                      <a:fillRect/>
                    </a:stretch>
                  </pic:blipFill>
                  <pic:spPr>
                    <a:xfrm>
                      <a:off x="0" y="0"/>
                      <a:ext cx="2688590" cy="5974715"/>
                    </a:xfrm>
                    <a:prstGeom prst="rect">
                      <a:avLst/>
                    </a:prstGeom>
                    <a:ln/>
                  </pic:spPr>
                </pic:pic>
              </a:graphicData>
            </a:graphic>
          </wp:inline>
        </w:drawing>
      </w:r>
    </w:p>
    <w:p w14:paraId="6ABCF5B4" w14:textId="5CEDBA4E" w:rsidR="005272CD" w:rsidRDefault="005272CD" w:rsidP="005272CD">
      <w:pPr>
        <w:pStyle w:val="Caption"/>
        <w:rPr>
          <w:iCs w:val="0"/>
          <w:color w:val="000000"/>
        </w:rPr>
      </w:pPr>
      <w:bookmarkStart w:id="172" w:name="_padnp767f3vz" w:colFirst="0" w:colLast="0"/>
      <w:bookmarkStart w:id="173" w:name="_Toc217198734"/>
      <w:bookmarkEnd w:id="172"/>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10</w:t>
      </w:r>
      <w:r w:rsidR="00415889">
        <w:rPr>
          <w:noProof/>
        </w:rPr>
        <w:fldChar w:fldCharType="end"/>
      </w:r>
      <w:r w:rsidR="00254ED8">
        <w:rPr>
          <w:i w:val="0"/>
          <w:iCs w:val="0"/>
          <w:color w:val="000000"/>
        </w:rPr>
        <w:t xml:space="preserve">. </w:t>
      </w:r>
      <w:r w:rsidR="00254ED8" w:rsidRPr="005272CD">
        <w:rPr>
          <w:iCs w:val="0"/>
          <w:color w:val="000000"/>
        </w:rPr>
        <w:t>Màn hình user</w:t>
      </w:r>
      <w:bookmarkEnd w:id="173"/>
    </w:p>
    <w:p w14:paraId="403744C5" w14:textId="77777777" w:rsidR="005272CD" w:rsidRDefault="005272CD">
      <w:pPr>
        <w:rPr>
          <w:i/>
          <w:color w:val="000000"/>
          <w:szCs w:val="18"/>
        </w:rPr>
      </w:pPr>
      <w:r>
        <w:rPr>
          <w:iCs/>
          <w:color w:val="000000"/>
        </w:rPr>
        <w:br w:type="page"/>
      </w:r>
    </w:p>
    <w:p w14:paraId="6E2AEB4E" w14:textId="77777777" w:rsidR="00744901" w:rsidRDefault="00254ED8" w:rsidP="005272CD">
      <w:pPr>
        <w:pStyle w:val="Heading3"/>
      </w:pPr>
      <w:bookmarkStart w:id="174" w:name="_Toc217198691"/>
      <w:r>
        <w:t>Chức năng đổi mật khẩu</w:t>
      </w:r>
      <w:bookmarkEnd w:id="174"/>
    </w:p>
    <w:p w14:paraId="7F920545" w14:textId="77777777" w:rsidR="00744901" w:rsidRDefault="00744901">
      <w:pPr>
        <w:pBdr>
          <w:top w:val="nil"/>
          <w:left w:val="nil"/>
          <w:bottom w:val="nil"/>
          <w:right w:val="nil"/>
          <w:between w:val="nil"/>
        </w:pBdr>
        <w:ind w:left="851" w:hanging="284"/>
        <w:rPr>
          <w:color w:val="000000"/>
        </w:rPr>
      </w:pPr>
    </w:p>
    <w:p w14:paraId="1FE124AD" w14:textId="77777777" w:rsidR="00744901" w:rsidRDefault="00254ED8">
      <w:pPr>
        <w:jc w:val="center"/>
      </w:pPr>
      <w:r>
        <w:rPr>
          <w:noProof/>
        </w:rPr>
        <w:drawing>
          <wp:inline distT="0" distB="0" distL="0" distR="0" wp14:anchorId="5488F153" wp14:editId="249ED3D9">
            <wp:extent cx="2969260" cy="6590030"/>
            <wp:effectExtent l="0" t="0" r="0" b="0"/>
            <wp:docPr id="15" name="image20.png" descr="A screenshot of a login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shot of a login screen&#10;&#10;AI-generated content may be incorrect."/>
                    <pic:cNvPicPr preferRelativeResize="0"/>
                  </pic:nvPicPr>
                  <pic:blipFill>
                    <a:blip r:embed="rId44"/>
                    <a:srcRect/>
                    <a:stretch>
                      <a:fillRect/>
                    </a:stretch>
                  </pic:blipFill>
                  <pic:spPr>
                    <a:xfrm>
                      <a:off x="0" y="0"/>
                      <a:ext cx="2969260" cy="6590030"/>
                    </a:xfrm>
                    <a:prstGeom prst="rect">
                      <a:avLst/>
                    </a:prstGeom>
                    <a:ln/>
                  </pic:spPr>
                </pic:pic>
              </a:graphicData>
            </a:graphic>
          </wp:inline>
        </w:drawing>
      </w:r>
    </w:p>
    <w:p w14:paraId="1B48B706" w14:textId="01AE92D0" w:rsidR="005272CD" w:rsidRDefault="005272CD" w:rsidP="005272CD">
      <w:pPr>
        <w:pStyle w:val="Caption"/>
        <w:rPr>
          <w:iCs w:val="0"/>
          <w:color w:val="000000"/>
        </w:rPr>
      </w:pPr>
      <w:bookmarkStart w:id="175" w:name="_sqcgjd3e4wwe" w:colFirst="0" w:colLast="0"/>
      <w:bookmarkStart w:id="176" w:name="_Toc217198735"/>
      <w:bookmarkEnd w:id="175"/>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11</w:t>
      </w:r>
      <w:r w:rsidR="00415889">
        <w:rPr>
          <w:noProof/>
        </w:rPr>
        <w:fldChar w:fldCharType="end"/>
      </w:r>
      <w:r w:rsidR="00254ED8">
        <w:rPr>
          <w:i w:val="0"/>
          <w:iCs w:val="0"/>
          <w:color w:val="000000"/>
        </w:rPr>
        <w:t xml:space="preserve">. </w:t>
      </w:r>
      <w:r w:rsidR="00254ED8" w:rsidRPr="005272CD">
        <w:rPr>
          <w:iCs w:val="0"/>
          <w:color w:val="000000"/>
        </w:rPr>
        <w:t>Giao diện chức năng đổi mật khẩu</w:t>
      </w:r>
      <w:bookmarkEnd w:id="176"/>
    </w:p>
    <w:p w14:paraId="1C185BD7" w14:textId="77777777" w:rsidR="005272CD" w:rsidRDefault="005272CD">
      <w:pPr>
        <w:rPr>
          <w:i/>
          <w:color w:val="000000"/>
          <w:szCs w:val="18"/>
        </w:rPr>
      </w:pPr>
      <w:r>
        <w:rPr>
          <w:iCs/>
          <w:color w:val="000000"/>
        </w:rPr>
        <w:br w:type="page"/>
      </w:r>
    </w:p>
    <w:p w14:paraId="4FA2212B" w14:textId="77777777" w:rsidR="00744901" w:rsidRDefault="00254ED8" w:rsidP="005272CD">
      <w:pPr>
        <w:pStyle w:val="Heading3"/>
      </w:pPr>
      <w:bookmarkStart w:id="177" w:name="_Toc217198692"/>
      <w:r>
        <w:t>Chức năng xem tình trạng đơn yêu cầu làm thêm giờ và nghỉ phép</w:t>
      </w:r>
      <w:bookmarkEnd w:id="177"/>
    </w:p>
    <w:p w14:paraId="19DF4D1C" w14:textId="77777777" w:rsidR="00744901" w:rsidRDefault="00254ED8">
      <w:pPr>
        <w:numPr>
          <w:ilvl w:val="0"/>
          <w:numId w:val="1"/>
        </w:numPr>
        <w:pBdr>
          <w:top w:val="nil"/>
          <w:left w:val="nil"/>
          <w:bottom w:val="nil"/>
          <w:right w:val="nil"/>
          <w:between w:val="nil"/>
        </w:pBdr>
        <w:rPr>
          <w:color w:val="000000"/>
        </w:rPr>
      </w:pPr>
      <w:r>
        <w:rPr>
          <w:color w:val="000000"/>
        </w:rPr>
        <w:t xml:space="preserve">User click vào để xem được các yêu cầu </w:t>
      </w:r>
      <w:r>
        <w:t>làm thêm giờ</w:t>
      </w:r>
      <w:r>
        <w:rPr>
          <w:color w:val="000000"/>
        </w:rPr>
        <w:t xml:space="preserve"> và nghỉ phép. Các đơn hiển thị thông tin chi tiết về nội dung, ngày giờ gửi đơn.</w:t>
      </w:r>
    </w:p>
    <w:p w14:paraId="269DE086" w14:textId="77777777" w:rsidR="00744901" w:rsidRDefault="00254ED8">
      <w:pPr>
        <w:jc w:val="center"/>
      </w:pPr>
      <w:r>
        <w:rPr>
          <w:noProof/>
        </w:rPr>
        <w:drawing>
          <wp:inline distT="0" distB="0" distL="0" distR="0" wp14:anchorId="7C31E560" wp14:editId="213980E6">
            <wp:extent cx="2749550" cy="6102350"/>
            <wp:effectExtent l="0" t="0" r="0" b="0"/>
            <wp:docPr id="16" name="image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phone&#10;&#10;AI-generated content may be incorrect."/>
                    <pic:cNvPicPr preferRelativeResize="0"/>
                  </pic:nvPicPr>
                  <pic:blipFill>
                    <a:blip r:embed="rId45"/>
                    <a:srcRect/>
                    <a:stretch>
                      <a:fillRect/>
                    </a:stretch>
                  </pic:blipFill>
                  <pic:spPr>
                    <a:xfrm>
                      <a:off x="0" y="0"/>
                      <a:ext cx="2749550" cy="6102350"/>
                    </a:xfrm>
                    <a:prstGeom prst="rect">
                      <a:avLst/>
                    </a:prstGeom>
                    <a:ln/>
                  </pic:spPr>
                </pic:pic>
              </a:graphicData>
            </a:graphic>
          </wp:inline>
        </w:drawing>
      </w:r>
      <w:r>
        <w:rPr>
          <w:noProof/>
        </w:rPr>
        <w:drawing>
          <wp:inline distT="0" distB="0" distL="0" distR="0" wp14:anchorId="3612B61F" wp14:editId="06E19071">
            <wp:extent cx="2755900" cy="6115050"/>
            <wp:effectExtent l="0" t="0" r="0" b="0"/>
            <wp:docPr id="17" name="image7.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AI-generated content may be incorrect."/>
                    <pic:cNvPicPr preferRelativeResize="0"/>
                  </pic:nvPicPr>
                  <pic:blipFill>
                    <a:blip r:embed="rId46"/>
                    <a:srcRect/>
                    <a:stretch>
                      <a:fillRect/>
                    </a:stretch>
                  </pic:blipFill>
                  <pic:spPr>
                    <a:xfrm>
                      <a:off x="0" y="0"/>
                      <a:ext cx="2755900" cy="6115050"/>
                    </a:xfrm>
                    <a:prstGeom prst="rect">
                      <a:avLst/>
                    </a:prstGeom>
                    <a:ln/>
                  </pic:spPr>
                </pic:pic>
              </a:graphicData>
            </a:graphic>
          </wp:inline>
        </w:drawing>
      </w:r>
    </w:p>
    <w:p w14:paraId="11BB34BF" w14:textId="275489E7" w:rsidR="00744901" w:rsidRDefault="005272CD" w:rsidP="005272CD">
      <w:pPr>
        <w:pStyle w:val="Caption"/>
        <w:rPr>
          <w:i w:val="0"/>
          <w:iCs w:val="0"/>
          <w:color w:val="000000"/>
        </w:rPr>
      </w:pPr>
      <w:bookmarkStart w:id="178" w:name="_u88jr1w7bd6q" w:colFirst="0" w:colLast="0"/>
      <w:bookmarkStart w:id="179" w:name="_Toc217198736"/>
      <w:bookmarkEnd w:id="178"/>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w:instrText>
      </w:r>
      <w:r w:rsidR="00415889">
        <w:instrText xml:space="preserve">1 </w:instrText>
      </w:r>
      <w:r w:rsidR="00415889">
        <w:fldChar w:fldCharType="separate"/>
      </w:r>
      <w:r w:rsidR="00156745">
        <w:rPr>
          <w:noProof/>
        </w:rPr>
        <w:t>12</w:t>
      </w:r>
      <w:r w:rsidR="00415889">
        <w:rPr>
          <w:noProof/>
        </w:rPr>
        <w:fldChar w:fldCharType="end"/>
      </w:r>
      <w:r w:rsidR="00254ED8">
        <w:rPr>
          <w:i w:val="0"/>
          <w:iCs w:val="0"/>
          <w:color w:val="000000"/>
        </w:rPr>
        <w:t xml:space="preserve">. </w:t>
      </w:r>
      <w:r w:rsidR="00254ED8" w:rsidRPr="005272CD">
        <w:rPr>
          <w:iCs w:val="0"/>
          <w:color w:val="000000"/>
        </w:rPr>
        <w:t xml:space="preserve">Màn hình danh sách trạng thái yêu cầu </w:t>
      </w:r>
      <w:r w:rsidR="00254ED8" w:rsidRPr="005272CD">
        <w:rPr>
          <w:iCs w:val="0"/>
        </w:rPr>
        <w:t>làm thêm giờ</w:t>
      </w:r>
      <w:r w:rsidR="00254ED8" w:rsidRPr="005272CD">
        <w:rPr>
          <w:iCs w:val="0"/>
          <w:color w:val="000000"/>
        </w:rPr>
        <w:t xml:space="preserve"> và nghỉ phép</w:t>
      </w:r>
      <w:bookmarkEnd w:id="179"/>
    </w:p>
    <w:p w14:paraId="55E3427A" w14:textId="77777777" w:rsidR="00744901" w:rsidRDefault="00254ED8" w:rsidP="005272CD">
      <w:pPr>
        <w:pStyle w:val="Heading3"/>
      </w:pPr>
      <w:bookmarkStart w:id="180" w:name="_Toc217198693"/>
      <w:r>
        <w:t>Chức năng đổi phương thức chấm công và ca làm mặc định</w:t>
      </w:r>
      <w:bookmarkEnd w:id="180"/>
      <w:r>
        <w:t xml:space="preserve"> </w:t>
      </w:r>
    </w:p>
    <w:p w14:paraId="0A7A19EA" w14:textId="77777777" w:rsidR="00744901" w:rsidRDefault="00254ED8">
      <w:pPr>
        <w:jc w:val="center"/>
      </w:pPr>
      <w:r>
        <w:rPr>
          <w:noProof/>
        </w:rPr>
        <w:drawing>
          <wp:inline distT="0" distB="0" distL="0" distR="0" wp14:anchorId="166EF5FA" wp14:editId="39DF30C4">
            <wp:extent cx="2773680" cy="6157595"/>
            <wp:effectExtent l="0" t="0" r="0" b="0"/>
            <wp:docPr id="18" name="image1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phone&#10;&#10;AI-generated content may be incorrect."/>
                    <pic:cNvPicPr preferRelativeResize="0"/>
                  </pic:nvPicPr>
                  <pic:blipFill>
                    <a:blip r:embed="rId47"/>
                    <a:srcRect/>
                    <a:stretch>
                      <a:fillRect/>
                    </a:stretch>
                  </pic:blipFill>
                  <pic:spPr>
                    <a:xfrm>
                      <a:off x="0" y="0"/>
                      <a:ext cx="2773680" cy="6157595"/>
                    </a:xfrm>
                    <a:prstGeom prst="rect">
                      <a:avLst/>
                    </a:prstGeom>
                    <a:ln/>
                  </pic:spPr>
                </pic:pic>
              </a:graphicData>
            </a:graphic>
          </wp:inline>
        </w:drawing>
      </w:r>
      <w:r>
        <w:rPr>
          <w:noProof/>
        </w:rPr>
        <w:drawing>
          <wp:inline distT="0" distB="0" distL="0" distR="0" wp14:anchorId="425EAAD7" wp14:editId="44CCD990">
            <wp:extent cx="2767965" cy="6145530"/>
            <wp:effectExtent l="0" t="0" r="0" b="0"/>
            <wp:docPr id="19" name="image13.png" descr="A white background with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white background with dots&#10;&#10;AI-generated content may be incorrect."/>
                    <pic:cNvPicPr preferRelativeResize="0"/>
                  </pic:nvPicPr>
                  <pic:blipFill>
                    <a:blip r:embed="rId48"/>
                    <a:srcRect/>
                    <a:stretch>
                      <a:fillRect/>
                    </a:stretch>
                  </pic:blipFill>
                  <pic:spPr>
                    <a:xfrm>
                      <a:off x="0" y="0"/>
                      <a:ext cx="2767965" cy="6145530"/>
                    </a:xfrm>
                    <a:prstGeom prst="rect">
                      <a:avLst/>
                    </a:prstGeom>
                    <a:ln/>
                  </pic:spPr>
                </pic:pic>
              </a:graphicData>
            </a:graphic>
          </wp:inline>
        </w:drawing>
      </w:r>
    </w:p>
    <w:p w14:paraId="0940E673" w14:textId="3E980ACB" w:rsidR="00744901" w:rsidRDefault="005272CD" w:rsidP="005272CD">
      <w:pPr>
        <w:pStyle w:val="Caption"/>
        <w:rPr>
          <w:i w:val="0"/>
          <w:iCs w:val="0"/>
          <w:color w:val="000000"/>
        </w:rPr>
      </w:pPr>
      <w:bookmarkStart w:id="181" w:name="_twwlrcay84oy" w:colFirst="0" w:colLast="0"/>
      <w:bookmarkStart w:id="182" w:name="_Toc217198737"/>
      <w:bookmarkEnd w:id="181"/>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13</w:t>
      </w:r>
      <w:r w:rsidR="00415889">
        <w:rPr>
          <w:noProof/>
        </w:rPr>
        <w:fldChar w:fldCharType="end"/>
      </w:r>
      <w:r w:rsidR="00254ED8">
        <w:rPr>
          <w:i w:val="0"/>
          <w:iCs w:val="0"/>
          <w:color w:val="000000"/>
        </w:rPr>
        <w:t xml:space="preserve">. </w:t>
      </w:r>
      <w:r w:rsidR="00254ED8" w:rsidRPr="005272CD">
        <w:rPr>
          <w:iCs w:val="0"/>
          <w:color w:val="000000"/>
        </w:rPr>
        <w:t>Màn hình thay đổi phương thức check in và ca làm mặc định</w:t>
      </w:r>
      <w:bookmarkEnd w:id="182"/>
    </w:p>
    <w:p w14:paraId="19D58559" w14:textId="77777777" w:rsidR="00744901" w:rsidRDefault="00254ED8" w:rsidP="005272CD">
      <w:pPr>
        <w:pStyle w:val="Heading3"/>
      </w:pPr>
      <w:bookmarkStart w:id="183" w:name="_Toc217198694"/>
      <w:r>
        <w:t xml:space="preserve">Chức năng </w:t>
      </w:r>
      <w:r w:rsidRPr="005272CD">
        <w:t>xoá</w:t>
      </w:r>
      <w:r>
        <w:t xml:space="preserve"> tài khoản</w:t>
      </w:r>
      <w:bookmarkEnd w:id="183"/>
    </w:p>
    <w:p w14:paraId="2F696A52" w14:textId="77777777" w:rsidR="00744901" w:rsidRDefault="00254ED8">
      <w:pPr>
        <w:numPr>
          <w:ilvl w:val="0"/>
          <w:numId w:val="1"/>
        </w:numPr>
        <w:pBdr>
          <w:top w:val="nil"/>
          <w:left w:val="nil"/>
          <w:bottom w:val="nil"/>
          <w:right w:val="nil"/>
          <w:between w:val="nil"/>
        </w:pBdr>
        <w:rPr>
          <w:color w:val="000000"/>
        </w:rPr>
      </w:pPr>
      <w:r>
        <w:t>Mô tả về việc xác nhận xóa tài khoản người dùng khỏi hệ thống chấm công.</w:t>
      </w:r>
    </w:p>
    <w:p w14:paraId="7A208E19" w14:textId="77777777" w:rsidR="00744901" w:rsidRDefault="00744901">
      <w:pPr>
        <w:jc w:val="center"/>
      </w:pPr>
    </w:p>
    <w:p w14:paraId="4DF84BC5" w14:textId="12A84DED" w:rsidR="009056B0" w:rsidRDefault="005272CD" w:rsidP="005272CD">
      <w:pPr>
        <w:pStyle w:val="Caption"/>
        <w:rPr>
          <w:iCs w:val="0"/>
          <w:color w:val="000000"/>
        </w:rPr>
      </w:pPr>
      <w:bookmarkStart w:id="184" w:name="_jymkn4s6tneu" w:colFirst="0" w:colLast="0"/>
      <w:bookmarkStart w:id="185" w:name="_Toc217198738"/>
      <w:bookmarkEnd w:id="184"/>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14</w:t>
      </w:r>
      <w:r w:rsidR="00415889">
        <w:rPr>
          <w:noProof/>
        </w:rPr>
        <w:fldChar w:fldCharType="end"/>
      </w:r>
      <w:r w:rsidR="00254ED8">
        <w:rPr>
          <w:i w:val="0"/>
          <w:iCs w:val="0"/>
          <w:color w:val="000000"/>
        </w:rPr>
        <w:t xml:space="preserve">. </w:t>
      </w:r>
      <w:r w:rsidR="00254ED8" w:rsidRPr="005272CD">
        <w:rPr>
          <w:iCs w:val="0"/>
          <w:color w:val="000000"/>
        </w:rPr>
        <w:t>Màn hình chức năng xoá tài khoản</w:t>
      </w:r>
      <w:bookmarkEnd w:id="185"/>
    </w:p>
    <w:p w14:paraId="1FACE17E" w14:textId="77777777" w:rsidR="009056B0" w:rsidRDefault="009056B0">
      <w:pPr>
        <w:rPr>
          <w:i/>
          <w:color w:val="000000"/>
          <w:szCs w:val="18"/>
        </w:rPr>
      </w:pPr>
      <w:r>
        <w:rPr>
          <w:iCs/>
          <w:color w:val="000000"/>
        </w:rPr>
        <w:br w:type="page"/>
      </w:r>
    </w:p>
    <w:p w14:paraId="497F939E" w14:textId="77777777" w:rsidR="00744901" w:rsidRDefault="00254ED8" w:rsidP="005272CD">
      <w:pPr>
        <w:pStyle w:val="Heading3"/>
      </w:pPr>
      <w:bookmarkStart w:id="186" w:name="_Toc217198695"/>
      <w:r>
        <w:t xml:space="preserve">Chức </w:t>
      </w:r>
      <w:r w:rsidRPr="005272CD">
        <w:t>năng</w:t>
      </w:r>
      <w:r>
        <w:t xml:space="preserve"> quản lý chấm công của quản lý</w:t>
      </w:r>
      <w:bookmarkEnd w:id="186"/>
    </w:p>
    <w:p w14:paraId="3E4EE014" w14:textId="77777777" w:rsidR="00744901" w:rsidRDefault="00254ED8">
      <w:pPr>
        <w:numPr>
          <w:ilvl w:val="0"/>
          <w:numId w:val="1"/>
        </w:numPr>
        <w:pBdr>
          <w:top w:val="nil"/>
          <w:left w:val="nil"/>
          <w:bottom w:val="nil"/>
          <w:right w:val="nil"/>
          <w:between w:val="nil"/>
        </w:pBdr>
        <w:rPr>
          <w:color w:val="000000"/>
        </w:rPr>
      </w:pPr>
      <w:r>
        <w:rPr>
          <w:color w:val="000000"/>
        </w:rPr>
        <w:t>Quản lý có thể xem danh sách check in, check out, danh sách đến muộn của nhân viên công ty</w:t>
      </w:r>
    </w:p>
    <w:p w14:paraId="72F72446" w14:textId="77777777" w:rsidR="00744901" w:rsidRDefault="00254ED8">
      <w:pPr>
        <w:jc w:val="center"/>
      </w:pPr>
      <w:r>
        <w:rPr>
          <w:noProof/>
        </w:rPr>
        <w:drawing>
          <wp:inline distT="0" distB="0" distL="0" distR="0" wp14:anchorId="01C352E4" wp14:editId="3D4FA5AF">
            <wp:extent cx="2804160" cy="6230620"/>
            <wp:effectExtent l="0" t="0" r="0" b="0"/>
            <wp:docPr id="20" name="image15.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screenshot of a phone&#10;&#10;AI-generated content may be incorrect."/>
                    <pic:cNvPicPr preferRelativeResize="0"/>
                  </pic:nvPicPr>
                  <pic:blipFill>
                    <a:blip r:embed="rId49"/>
                    <a:srcRect/>
                    <a:stretch>
                      <a:fillRect/>
                    </a:stretch>
                  </pic:blipFill>
                  <pic:spPr>
                    <a:xfrm>
                      <a:off x="0" y="0"/>
                      <a:ext cx="2804160" cy="6230620"/>
                    </a:xfrm>
                    <a:prstGeom prst="rect">
                      <a:avLst/>
                    </a:prstGeom>
                    <a:ln/>
                  </pic:spPr>
                </pic:pic>
              </a:graphicData>
            </a:graphic>
          </wp:inline>
        </w:drawing>
      </w:r>
      <w:r>
        <w:rPr>
          <w:noProof/>
        </w:rPr>
        <w:drawing>
          <wp:inline distT="0" distB="0" distL="0" distR="0" wp14:anchorId="3393EE8A" wp14:editId="4D32E4F2">
            <wp:extent cx="2798445" cy="6218555"/>
            <wp:effectExtent l="0" t="0" r="0" b="0"/>
            <wp:docPr id="1" name="image10.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AI-generated content may be incorrect."/>
                    <pic:cNvPicPr preferRelativeResize="0"/>
                  </pic:nvPicPr>
                  <pic:blipFill>
                    <a:blip r:embed="rId50"/>
                    <a:srcRect/>
                    <a:stretch>
                      <a:fillRect/>
                    </a:stretch>
                  </pic:blipFill>
                  <pic:spPr>
                    <a:xfrm>
                      <a:off x="0" y="0"/>
                      <a:ext cx="2798445" cy="6218555"/>
                    </a:xfrm>
                    <a:prstGeom prst="rect">
                      <a:avLst/>
                    </a:prstGeom>
                    <a:ln/>
                  </pic:spPr>
                </pic:pic>
              </a:graphicData>
            </a:graphic>
          </wp:inline>
        </w:drawing>
      </w:r>
    </w:p>
    <w:p w14:paraId="0E377670" w14:textId="675883E2" w:rsidR="009056B0" w:rsidRDefault="005272CD" w:rsidP="005272CD">
      <w:pPr>
        <w:pStyle w:val="Caption"/>
        <w:rPr>
          <w:iCs w:val="0"/>
          <w:color w:val="000000"/>
        </w:rPr>
      </w:pPr>
      <w:bookmarkStart w:id="187" w:name="_ldptbm5lzzz5" w:colFirst="0" w:colLast="0"/>
      <w:bookmarkStart w:id="188" w:name="_Toc217198739"/>
      <w:bookmarkEnd w:id="187"/>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15</w:t>
      </w:r>
      <w:r w:rsidR="00415889">
        <w:rPr>
          <w:noProof/>
        </w:rPr>
        <w:fldChar w:fldCharType="end"/>
      </w:r>
      <w:r w:rsidR="00254ED8">
        <w:rPr>
          <w:i w:val="0"/>
          <w:iCs w:val="0"/>
          <w:color w:val="000000"/>
        </w:rPr>
        <w:t xml:space="preserve">. </w:t>
      </w:r>
      <w:r w:rsidR="00254ED8" w:rsidRPr="005272CD">
        <w:rPr>
          <w:iCs w:val="0"/>
          <w:color w:val="000000"/>
        </w:rPr>
        <w:t>Giao diện danh sách chấm công đến muộn và rời ca làm việc</w:t>
      </w:r>
      <w:bookmarkEnd w:id="188"/>
    </w:p>
    <w:p w14:paraId="54774115" w14:textId="77777777" w:rsidR="009056B0" w:rsidRDefault="009056B0">
      <w:pPr>
        <w:rPr>
          <w:i/>
          <w:color w:val="000000"/>
          <w:szCs w:val="18"/>
        </w:rPr>
      </w:pPr>
      <w:r>
        <w:rPr>
          <w:iCs/>
          <w:color w:val="000000"/>
        </w:rPr>
        <w:br w:type="page"/>
      </w:r>
    </w:p>
    <w:p w14:paraId="00C75479" w14:textId="77777777" w:rsidR="00744901" w:rsidRDefault="00254ED8" w:rsidP="005272CD">
      <w:pPr>
        <w:pStyle w:val="Heading3"/>
      </w:pPr>
      <w:bookmarkStart w:id="189" w:name="_Toc217198696"/>
      <w:r>
        <w:t xml:space="preserve">Chức năng </w:t>
      </w:r>
      <w:r w:rsidRPr="005272CD">
        <w:t>thống</w:t>
      </w:r>
      <w:r>
        <w:t xml:space="preserve"> kê</w:t>
      </w:r>
      <w:bookmarkEnd w:id="189"/>
    </w:p>
    <w:p w14:paraId="7A0058C1" w14:textId="77777777" w:rsidR="00744901" w:rsidRDefault="00254ED8">
      <w:pPr>
        <w:numPr>
          <w:ilvl w:val="0"/>
          <w:numId w:val="25"/>
        </w:numPr>
        <w:pBdr>
          <w:top w:val="nil"/>
          <w:left w:val="nil"/>
          <w:bottom w:val="nil"/>
          <w:right w:val="nil"/>
          <w:between w:val="nil"/>
        </w:pBdr>
        <w:spacing w:line="288" w:lineRule="auto"/>
      </w:pPr>
      <w:r>
        <w:rPr>
          <w:color w:val="000000"/>
        </w:rPr>
        <w:t>Quản lý hoặc nhân viên có thể nhìn thấy được thống kê cá nhân</w:t>
      </w:r>
    </w:p>
    <w:p w14:paraId="7A59EA28" w14:textId="77777777" w:rsidR="00744901" w:rsidRDefault="00254ED8">
      <w:pPr>
        <w:jc w:val="center"/>
      </w:pPr>
      <w:r>
        <w:rPr>
          <w:noProof/>
        </w:rPr>
        <w:drawing>
          <wp:inline distT="0" distB="0" distL="0" distR="0" wp14:anchorId="3485F653" wp14:editId="1247A2E6">
            <wp:extent cx="2944495" cy="6541770"/>
            <wp:effectExtent l="0" t="0" r="0" b="0"/>
            <wp:docPr id="2" name="image16.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screenshot of a phone&#10;&#10;AI-generated content may be incorrect."/>
                    <pic:cNvPicPr preferRelativeResize="0"/>
                  </pic:nvPicPr>
                  <pic:blipFill>
                    <a:blip r:embed="rId51"/>
                    <a:srcRect/>
                    <a:stretch>
                      <a:fillRect/>
                    </a:stretch>
                  </pic:blipFill>
                  <pic:spPr>
                    <a:xfrm>
                      <a:off x="0" y="0"/>
                      <a:ext cx="2944495" cy="6541770"/>
                    </a:xfrm>
                    <a:prstGeom prst="rect">
                      <a:avLst/>
                    </a:prstGeom>
                    <a:ln/>
                  </pic:spPr>
                </pic:pic>
              </a:graphicData>
            </a:graphic>
          </wp:inline>
        </w:drawing>
      </w:r>
    </w:p>
    <w:p w14:paraId="66790A9F" w14:textId="2C2E6461" w:rsidR="009209FE" w:rsidRDefault="009056B0" w:rsidP="009056B0">
      <w:pPr>
        <w:pStyle w:val="Caption"/>
        <w:rPr>
          <w:i w:val="0"/>
          <w:iCs w:val="0"/>
          <w:color w:val="000000"/>
        </w:rPr>
      </w:pPr>
      <w:bookmarkStart w:id="190" w:name="_iyanfyqumla7" w:colFirst="0" w:colLast="0"/>
      <w:bookmarkStart w:id="191" w:name="_Toc217198740"/>
      <w:bookmarkEnd w:id="190"/>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rsidR="009209FE">
        <w:t>.</w:t>
      </w:r>
      <w:r w:rsidR="00415889">
        <w:fldChar w:fldCharType="begin"/>
      </w:r>
      <w:r w:rsidR="00415889">
        <w:instrText xml:space="preserve"> SEQ Hình \* ARABIC \s 1 </w:instrText>
      </w:r>
      <w:r w:rsidR="00415889">
        <w:fldChar w:fldCharType="separate"/>
      </w:r>
      <w:r w:rsidR="00156745">
        <w:rPr>
          <w:noProof/>
        </w:rPr>
        <w:t>16</w:t>
      </w:r>
      <w:r w:rsidR="00415889">
        <w:rPr>
          <w:noProof/>
        </w:rPr>
        <w:fldChar w:fldCharType="end"/>
      </w:r>
      <w:r>
        <w:t xml:space="preserve">. </w:t>
      </w:r>
      <w:r w:rsidR="00254ED8" w:rsidRPr="009056B0">
        <w:rPr>
          <w:iCs w:val="0"/>
          <w:color w:val="000000"/>
        </w:rPr>
        <w:t>Giao diện thống kê</w:t>
      </w:r>
      <w:bookmarkEnd w:id="191"/>
      <w:r w:rsidR="00254ED8">
        <w:rPr>
          <w:i w:val="0"/>
          <w:iCs w:val="0"/>
          <w:color w:val="000000"/>
        </w:rPr>
        <w:t xml:space="preserve"> </w:t>
      </w:r>
    </w:p>
    <w:p w14:paraId="206B5A8A" w14:textId="77777777" w:rsidR="009209FE" w:rsidRDefault="009209FE">
      <w:pPr>
        <w:rPr>
          <w:color w:val="000000"/>
          <w:szCs w:val="18"/>
        </w:rPr>
      </w:pPr>
      <w:r>
        <w:rPr>
          <w:i/>
          <w:iCs/>
          <w:color w:val="000000"/>
        </w:rPr>
        <w:br w:type="page"/>
      </w:r>
    </w:p>
    <w:p w14:paraId="4C996CF9" w14:textId="77777777" w:rsidR="00744901" w:rsidRDefault="00254ED8" w:rsidP="009209FE">
      <w:pPr>
        <w:pStyle w:val="Heading3"/>
      </w:pPr>
      <w:bookmarkStart w:id="192" w:name="_Toc217198697"/>
      <w:r>
        <w:t>Chức năng phê duyệt yêu cầu nhân viên</w:t>
      </w:r>
      <w:bookmarkEnd w:id="192"/>
    </w:p>
    <w:p w14:paraId="34F665EC" w14:textId="77777777" w:rsidR="00744901" w:rsidRDefault="00254ED8">
      <w:pPr>
        <w:numPr>
          <w:ilvl w:val="0"/>
          <w:numId w:val="25"/>
        </w:numPr>
        <w:pBdr>
          <w:top w:val="nil"/>
          <w:left w:val="nil"/>
          <w:bottom w:val="nil"/>
          <w:right w:val="nil"/>
          <w:between w:val="nil"/>
        </w:pBdr>
        <w:spacing w:line="288" w:lineRule="auto"/>
      </w:pPr>
      <w:r>
        <w:rPr>
          <w:color w:val="000000"/>
        </w:rPr>
        <w:t>Quản lý có thể thấy được những yêu cầu của các nhân viên thông qua chức năng phê duyệt yêu cầu của nhân viên</w:t>
      </w:r>
    </w:p>
    <w:p w14:paraId="6BB0E3ED" w14:textId="77777777" w:rsidR="00744901" w:rsidRDefault="00254ED8">
      <w:pPr>
        <w:numPr>
          <w:ilvl w:val="0"/>
          <w:numId w:val="25"/>
        </w:numPr>
        <w:pBdr>
          <w:top w:val="nil"/>
          <w:left w:val="nil"/>
          <w:bottom w:val="nil"/>
          <w:right w:val="nil"/>
          <w:between w:val="nil"/>
        </w:pBdr>
        <w:spacing w:line="288" w:lineRule="auto"/>
      </w:pPr>
      <w:r>
        <w:rPr>
          <w:color w:val="000000"/>
        </w:rPr>
        <w:t>Quản lý nhấn vào yêu cầu để xem và phê duyệt</w:t>
      </w:r>
    </w:p>
    <w:p w14:paraId="7C24E917" w14:textId="77777777" w:rsidR="00744901" w:rsidRDefault="00254ED8">
      <w:pPr>
        <w:jc w:val="center"/>
      </w:pPr>
      <w:r>
        <w:rPr>
          <w:noProof/>
        </w:rPr>
        <w:drawing>
          <wp:inline distT="0" distB="0" distL="0" distR="0" wp14:anchorId="614115BD" wp14:editId="18EBD8BE">
            <wp:extent cx="2786380" cy="6188075"/>
            <wp:effectExtent l="0" t="0" r="0" b="0"/>
            <wp:docPr id="3" name="image5.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phone&#10;&#10;AI-generated content may be incorrect."/>
                    <pic:cNvPicPr preferRelativeResize="0"/>
                  </pic:nvPicPr>
                  <pic:blipFill>
                    <a:blip r:embed="rId52"/>
                    <a:srcRect/>
                    <a:stretch>
                      <a:fillRect/>
                    </a:stretch>
                  </pic:blipFill>
                  <pic:spPr>
                    <a:xfrm>
                      <a:off x="0" y="0"/>
                      <a:ext cx="2786380" cy="6188075"/>
                    </a:xfrm>
                    <a:prstGeom prst="rect">
                      <a:avLst/>
                    </a:prstGeom>
                    <a:ln/>
                  </pic:spPr>
                </pic:pic>
              </a:graphicData>
            </a:graphic>
          </wp:inline>
        </w:drawing>
      </w:r>
    </w:p>
    <w:p w14:paraId="2F0F0A12" w14:textId="77777777" w:rsidR="00744901" w:rsidRDefault="00254ED8">
      <w:pPr>
        <w:jc w:val="center"/>
      </w:pPr>
      <w:r>
        <w:rPr>
          <w:noProof/>
        </w:rPr>
        <w:drawing>
          <wp:inline distT="0" distB="0" distL="0" distR="0" wp14:anchorId="2AE6A5C6" wp14:editId="6D7271F9">
            <wp:extent cx="3042285" cy="6755130"/>
            <wp:effectExtent l="0" t="0" r="0" b="0"/>
            <wp:docPr id="4" name="image3.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phone&#10;&#10;AI-generated content may be incorrect."/>
                    <pic:cNvPicPr preferRelativeResize="0"/>
                  </pic:nvPicPr>
                  <pic:blipFill>
                    <a:blip r:embed="rId53"/>
                    <a:srcRect/>
                    <a:stretch>
                      <a:fillRect/>
                    </a:stretch>
                  </pic:blipFill>
                  <pic:spPr>
                    <a:xfrm>
                      <a:off x="0" y="0"/>
                      <a:ext cx="3042285" cy="6755130"/>
                    </a:xfrm>
                    <a:prstGeom prst="rect">
                      <a:avLst/>
                    </a:prstGeom>
                    <a:ln/>
                  </pic:spPr>
                </pic:pic>
              </a:graphicData>
            </a:graphic>
          </wp:inline>
        </w:drawing>
      </w:r>
    </w:p>
    <w:p w14:paraId="6F0231F9" w14:textId="7EC5D13A" w:rsidR="009209FE" w:rsidRDefault="009209FE" w:rsidP="009209FE">
      <w:pPr>
        <w:pStyle w:val="Caption"/>
        <w:rPr>
          <w:iCs w:val="0"/>
          <w:color w:val="000000"/>
        </w:rPr>
      </w:pPr>
      <w:bookmarkStart w:id="193" w:name="_i9uvyvvtze2u" w:colFirst="0" w:colLast="0"/>
      <w:bookmarkStart w:id="194" w:name="_Toc217198741"/>
      <w:bookmarkEnd w:id="193"/>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t>.</w:t>
      </w:r>
      <w:r w:rsidR="00415889">
        <w:fldChar w:fldCharType="begin"/>
      </w:r>
      <w:r w:rsidR="00415889">
        <w:instrText xml:space="preserve"> SEQ Hình \* ARABIC \s 1 </w:instrText>
      </w:r>
      <w:r w:rsidR="00415889">
        <w:fldChar w:fldCharType="separate"/>
      </w:r>
      <w:r w:rsidR="00156745">
        <w:rPr>
          <w:noProof/>
        </w:rPr>
        <w:t>17</w:t>
      </w:r>
      <w:r w:rsidR="00415889">
        <w:rPr>
          <w:noProof/>
        </w:rPr>
        <w:fldChar w:fldCharType="end"/>
      </w:r>
      <w:r w:rsidR="00254ED8">
        <w:rPr>
          <w:i w:val="0"/>
          <w:iCs w:val="0"/>
          <w:color w:val="000000"/>
        </w:rPr>
        <w:t xml:space="preserve">. </w:t>
      </w:r>
      <w:r w:rsidR="00254ED8" w:rsidRPr="009209FE">
        <w:rPr>
          <w:iCs w:val="0"/>
          <w:color w:val="000000"/>
        </w:rPr>
        <w:t>Màn hình danh sách đơn yêu cầu</w:t>
      </w:r>
      <w:bookmarkEnd w:id="194"/>
    </w:p>
    <w:p w14:paraId="50262B0A" w14:textId="77777777" w:rsidR="009209FE" w:rsidRDefault="009209FE">
      <w:pPr>
        <w:rPr>
          <w:i/>
          <w:color w:val="000000"/>
          <w:szCs w:val="18"/>
        </w:rPr>
      </w:pPr>
      <w:r>
        <w:rPr>
          <w:iCs/>
          <w:color w:val="000000"/>
        </w:rPr>
        <w:br w:type="page"/>
      </w:r>
    </w:p>
    <w:p w14:paraId="42440AB4" w14:textId="77777777" w:rsidR="00744901" w:rsidRDefault="00254ED8" w:rsidP="009209FE">
      <w:pPr>
        <w:pStyle w:val="Heading3"/>
      </w:pPr>
      <w:bookmarkStart w:id="195" w:name="_Toc217198698"/>
      <w:r>
        <w:t>Chức năng quản lý ca và thêm ca làm việc</w:t>
      </w:r>
      <w:bookmarkEnd w:id="195"/>
    </w:p>
    <w:p w14:paraId="475B6EF0" w14:textId="77777777" w:rsidR="00744901" w:rsidRDefault="00254ED8">
      <w:pPr>
        <w:numPr>
          <w:ilvl w:val="0"/>
          <w:numId w:val="25"/>
        </w:numPr>
        <w:pBdr>
          <w:top w:val="nil"/>
          <w:left w:val="nil"/>
          <w:bottom w:val="nil"/>
          <w:right w:val="nil"/>
          <w:between w:val="nil"/>
        </w:pBdr>
        <w:spacing w:line="288" w:lineRule="auto"/>
      </w:pPr>
      <w:r>
        <w:rPr>
          <w:color w:val="000000"/>
        </w:rPr>
        <w:t>Quản lý có thể thêm ca, kiểm tra các ca làm việc để có thể quản lý</w:t>
      </w:r>
    </w:p>
    <w:p w14:paraId="19BBB4F9" w14:textId="77777777" w:rsidR="00744901" w:rsidRDefault="00254ED8">
      <w:pPr>
        <w:jc w:val="center"/>
      </w:pPr>
      <w:r>
        <w:rPr>
          <w:noProof/>
        </w:rPr>
        <w:drawing>
          <wp:inline distT="0" distB="0" distL="0" distR="0" wp14:anchorId="5A8B3D84" wp14:editId="2AC3C5B3">
            <wp:extent cx="2749550" cy="6115050"/>
            <wp:effectExtent l="0" t="0" r="0" b="0"/>
            <wp:docPr id="5" name="image12.png" descr="A white background with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white background with dots&#10;&#10;AI-generated content may be incorrect."/>
                    <pic:cNvPicPr preferRelativeResize="0"/>
                  </pic:nvPicPr>
                  <pic:blipFill>
                    <a:blip r:embed="rId54"/>
                    <a:srcRect/>
                    <a:stretch>
                      <a:fillRect/>
                    </a:stretch>
                  </pic:blipFill>
                  <pic:spPr>
                    <a:xfrm>
                      <a:off x="0" y="0"/>
                      <a:ext cx="2749550" cy="6115050"/>
                    </a:xfrm>
                    <a:prstGeom prst="rect">
                      <a:avLst/>
                    </a:prstGeom>
                    <a:ln/>
                  </pic:spPr>
                </pic:pic>
              </a:graphicData>
            </a:graphic>
          </wp:inline>
        </w:drawing>
      </w:r>
      <w:r>
        <w:rPr>
          <w:noProof/>
        </w:rPr>
        <w:drawing>
          <wp:inline distT="0" distB="0" distL="0" distR="0" wp14:anchorId="33842837" wp14:editId="700784B1">
            <wp:extent cx="2749550" cy="6102350"/>
            <wp:effectExtent l="0" t="0" r="0" b="0"/>
            <wp:docPr id="6" name="image1.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phone&#10;&#10;AI-generated content may be incorrect."/>
                    <pic:cNvPicPr preferRelativeResize="0"/>
                  </pic:nvPicPr>
                  <pic:blipFill>
                    <a:blip r:embed="rId55"/>
                    <a:srcRect/>
                    <a:stretch>
                      <a:fillRect/>
                    </a:stretch>
                  </pic:blipFill>
                  <pic:spPr>
                    <a:xfrm>
                      <a:off x="0" y="0"/>
                      <a:ext cx="2749550" cy="6102350"/>
                    </a:xfrm>
                    <a:prstGeom prst="rect">
                      <a:avLst/>
                    </a:prstGeom>
                    <a:ln/>
                  </pic:spPr>
                </pic:pic>
              </a:graphicData>
            </a:graphic>
          </wp:inline>
        </w:drawing>
      </w:r>
    </w:p>
    <w:p w14:paraId="511A6862" w14:textId="46DE5967" w:rsidR="00744901" w:rsidRDefault="009209FE" w:rsidP="009209FE">
      <w:pPr>
        <w:pStyle w:val="Caption"/>
        <w:rPr>
          <w:i w:val="0"/>
          <w:iCs w:val="0"/>
          <w:color w:val="000000"/>
        </w:rPr>
      </w:pPr>
      <w:bookmarkStart w:id="196" w:name="_brbgybc8pwsd" w:colFirst="0" w:colLast="0"/>
      <w:bookmarkStart w:id="197" w:name="_Toc217198742"/>
      <w:bookmarkEnd w:id="196"/>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t>.</w:t>
      </w:r>
      <w:r w:rsidR="00415889">
        <w:fldChar w:fldCharType="begin"/>
      </w:r>
      <w:r w:rsidR="00415889">
        <w:instrText xml:space="preserve"> SEQ Hình \* ARABIC \s 1 </w:instrText>
      </w:r>
      <w:r w:rsidR="00415889">
        <w:fldChar w:fldCharType="separate"/>
      </w:r>
      <w:r w:rsidR="00156745">
        <w:rPr>
          <w:noProof/>
        </w:rPr>
        <w:t>18</w:t>
      </w:r>
      <w:r w:rsidR="00415889">
        <w:rPr>
          <w:noProof/>
        </w:rPr>
        <w:fldChar w:fldCharType="end"/>
      </w:r>
      <w:r w:rsidR="00254ED8">
        <w:rPr>
          <w:i w:val="0"/>
          <w:iCs w:val="0"/>
          <w:color w:val="000000"/>
        </w:rPr>
        <w:t xml:space="preserve">. </w:t>
      </w:r>
      <w:r w:rsidR="00254ED8" w:rsidRPr="009209FE">
        <w:rPr>
          <w:iCs w:val="0"/>
          <w:color w:val="000000"/>
        </w:rPr>
        <w:t>Giao diện ca làm việc và thêm ca làm việc</w:t>
      </w:r>
      <w:bookmarkEnd w:id="197"/>
    </w:p>
    <w:p w14:paraId="7D234CB7" w14:textId="77777777" w:rsidR="00744901" w:rsidRDefault="00254ED8" w:rsidP="009209FE">
      <w:pPr>
        <w:pStyle w:val="Heading3"/>
      </w:pPr>
      <w:bookmarkStart w:id="198" w:name="_Toc217198699"/>
      <w:r>
        <w:t xml:space="preserve">Màn hình hiển </w:t>
      </w:r>
      <w:r w:rsidRPr="009209FE">
        <w:t>thị</w:t>
      </w:r>
      <w:r>
        <w:t xml:space="preserve"> thông tin công ty</w:t>
      </w:r>
      <w:bookmarkEnd w:id="198"/>
    </w:p>
    <w:p w14:paraId="4E4315DF" w14:textId="77777777" w:rsidR="00744901" w:rsidRDefault="00254ED8">
      <w:pPr>
        <w:jc w:val="center"/>
      </w:pPr>
      <w:bookmarkStart w:id="199" w:name="_gv5nxd5xw926" w:colFirst="0" w:colLast="0"/>
      <w:bookmarkEnd w:id="199"/>
      <w:r>
        <w:rPr>
          <w:noProof/>
        </w:rPr>
        <w:drawing>
          <wp:inline distT="0" distB="0" distL="0" distR="0" wp14:anchorId="6B7A7BC6" wp14:editId="54EB5656">
            <wp:extent cx="3115310" cy="6919595"/>
            <wp:effectExtent l="0" t="0" r="0" b="0"/>
            <wp:docPr id="7" name="image17.png" descr="A screenshot of a q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screenshot of a qr code&#10;&#10;AI-generated content may be incorrect."/>
                    <pic:cNvPicPr preferRelativeResize="0"/>
                  </pic:nvPicPr>
                  <pic:blipFill>
                    <a:blip r:embed="rId56"/>
                    <a:srcRect/>
                    <a:stretch>
                      <a:fillRect/>
                    </a:stretch>
                  </pic:blipFill>
                  <pic:spPr>
                    <a:xfrm>
                      <a:off x="0" y="0"/>
                      <a:ext cx="3115310" cy="6919595"/>
                    </a:xfrm>
                    <a:prstGeom prst="rect">
                      <a:avLst/>
                    </a:prstGeom>
                    <a:ln/>
                  </pic:spPr>
                </pic:pic>
              </a:graphicData>
            </a:graphic>
          </wp:inline>
        </w:drawing>
      </w:r>
    </w:p>
    <w:p w14:paraId="7EAADC8E" w14:textId="311F8743" w:rsidR="00744901" w:rsidRDefault="009209FE" w:rsidP="009209FE">
      <w:pPr>
        <w:pStyle w:val="Caption"/>
        <w:rPr>
          <w:i w:val="0"/>
          <w:iCs w:val="0"/>
          <w:color w:val="000000"/>
        </w:rPr>
      </w:pPr>
      <w:bookmarkStart w:id="200" w:name="_u8funazckof8" w:colFirst="0" w:colLast="0"/>
      <w:bookmarkStart w:id="201" w:name="_Toc217198743"/>
      <w:bookmarkEnd w:id="200"/>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t>.</w:t>
      </w:r>
      <w:r w:rsidR="00415889">
        <w:fldChar w:fldCharType="begin"/>
      </w:r>
      <w:r w:rsidR="00415889">
        <w:instrText xml:space="preserve"> SEQ Hình \* ARABIC \s 1 </w:instrText>
      </w:r>
      <w:r w:rsidR="00415889">
        <w:fldChar w:fldCharType="separate"/>
      </w:r>
      <w:r w:rsidR="00156745">
        <w:rPr>
          <w:noProof/>
        </w:rPr>
        <w:t>19</w:t>
      </w:r>
      <w:r w:rsidR="00415889">
        <w:rPr>
          <w:noProof/>
        </w:rPr>
        <w:fldChar w:fldCharType="end"/>
      </w:r>
      <w:r w:rsidR="00254ED8">
        <w:rPr>
          <w:i w:val="0"/>
          <w:iCs w:val="0"/>
          <w:color w:val="000000"/>
        </w:rPr>
        <w:t xml:space="preserve">. </w:t>
      </w:r>
      <w:r w:rsidR="00254ED8" w:rsidRPr="009209FE">
        <w:rPr>
          <w:iCs w:val="0"/>
          <w:color w:val="000000"/>
        </w:rPr>
        <w:t>Màn hình Thông tin công ty</w:t>
      </w:r>
      <w:bookmarkEnd w:id="201"/>
    </w:p>
    <w:p w14:paraId="7BDC3DE6" w14:textId="77777777" w:rsidR="00744901" w:rsidRDefault="00254ED8" w:rsidP="009209FE">
      <w:pPr>
        <w:pStyle w:val="Heading3"/>
      </w:pPr>
      <w:bookmarkStart w:id="202" w:name="_Toc217198700"/>
      <w:r>
        <w:t xml:space="preserve">Chức năng cài đặt phương thức </w:t>
      </w:r>
      <w:r w:rsidRPr="009209FE">
        <w:t>chấm</w:t>
      </w:r>
      <w:r>
        <w:t xml:space="preserve"> công (check-in)</w:t>
      </w:r>
      <w:bookmarkEnd w:id="202"/>
    </w:p>
    <w:p w14:paraId="4B3FACBF" w14:textId="77777777" w:rsidR="00744901" w:rsidRDefault="00254ED8">
      <w:pPr>
        <w:keepNext/>
        <w:ind w:left="567"/>
        <w:jc w:val="center"/>
      </w:pPr>
      <w:r>
        <w:rPr>
          <w:noProof/>
        </w:rPr>
        <w:drawing>
          <wp:inline distT="0" distB="0" distL="0" distR="0" wp14:anchorId="635C0160" wp14:editId="5BAD9B70">
            <wp:extent cx="3011805" cy="6682105"/>
            <wp:effectExtent l="0" t="0" r="0" b="0"/>
            <wp:docPr id="8" name="image19.png" descr="Screens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Screens screenshot of a phone&#10;&#10;AI-generated content may be incorrect."/>
                    <pic:cNvPicPr preferRelativeResize="0"/>
                  </pic:nvPicPr>
                  <pic:blipFill>
                    <a:blip r:embed="rId57"/>
                    <a:srcRect/>
                    <a:stretch>
                      <a:fillRect/>
                    </a:stretch>
                  </pic:blipFill>
                  <pic:spPr>
                    <a:xfrm>
                      <a:off x="0" y="0"/>
                      <a:ext cx="3011805" cy="6682105"/>
                    </a:xfrm>
                    <a:prstGeom prst="rect">
                      <a:avLst/>
                    </a:prstGeom>
                    <a:ln/>
                  </pic:spPr>
                </pic:pic>
              </a:graphicData>
            </a:graphic>
          </wp:inline>
        </w:drawing>
      </w:r>
    </w:p>
    <w:p w14:paraId="64D2EF87" w14:textId="3183D42E" w:rsidR="00744901" w:rsidRDefault="009209FE" w:rsidP="009209FE">
      <w:pPr>
        <w:pStyle w:val="Caption"/>
        <w:rPr>
          <w:i w:val="0"/>
          <w:iCs w:val="0"/>
          <w:color w:val="000000"/>
        </w:rPr>
      </w:pPr>
      <w:bookmarkStart w:id="203" w:name="_m158rkz59705" w:colFirst="0" w:colLast="0"/>
      <w:bookmarkStart w:id="204" w:name="_Toc217198744"/>
      <w:bookmarkEnd w:id="203"/>
      <w:r>
        <w:t xml:space="preserve">Hình </w:t>
      </w:r>
      <w:r w:rsidR="00415889">
        <w:fldChar w:fldCharType="begin"/>
      </w:r>
      <w:r w:rsidR="00415889">
        <w:instrText xml:space="preserve"> STYLEREF 1 \s </w:instrText>
      </w:r>
      <w:r w:rsidR="00415889">
        <w:fldChar w:fldCharType="separate"/>
      </w:r>
      <w:r w:rsidR="00156745">
        <w:rPr>
          <w:noProof/>
        </w:rPr>
        <w:t>4</w:t>
      </w:r>
      <w:r w:rsidR="00415889">
        <w:rPr>
          <w:noProof/>
        </w:rPr>
        <w:fldChar w:fldCharType="end"/>
      </w:r>
      <w:r>
        <w:t>.</w:t>
      </w:r>
      <w:r w:rsidR="00415889">
        <w:fldChar w:fldCharType="begin"/>
      </w:r>
      <w:r w:rsidR="00415889">
        <w:instrText xml:space="preserve"> SEQ Hình \* ARABIC \s 1 </w:instrText>
      </w:r>
      <w:r w:rsidR="00415889">
        <w:fldChar w:fldCharType="separate"/>
      </w:r>
      <w:r w:rsidR="00156745">
        <w:rPr>
          <w:noProof/>
        </w:rPr>
        <w:t>20</w:t>
      </w:r>
      <w:r w:rsidR="00415889">
        <w:rPr>
          <w:noProof/>
        </w:rPr>
        <w:fldChar w:fldCharType="end"/>
      </w:r>
      <w:r w:rsidR="00254ED8">
        <w:rPr>
          <w:i w:val="0"/>
          <w:iCs w:val="0"/>
          <w:color w:val="000000"/>
        </w:rPr>
        <w:t xml:space="preserve">. </w:t>
      </w:r>
      <w:r w:rsidR="00254ED8" w:rsidRPr="009209FE">
        <w:rPr>
          <w:iCs w:val="0"/>
          <w:color w:val="000000"/>
        </w:rPr>
        <w:t>Giao diện cài đặt phương thức check-in</w:t>
      </w:r>
      <w:bookmarkEnd w:id="204"/>
    </w:p>
    <w:p w14:paraId="19E179BA" w14:textId="0C9B2860" w:rsidR="00744901" w:rsidRPr="00C34005" w:rsidRDefault="00744901" w:rsidP="00C34005">
      <w:pPr>
        <w:pBdr>
          <w:top w:val="nil"/>
          <w:left w:val="nil"/>
          <w:bottom w:val="nil"/>
          <w:right w:val="nil"/>
          <w:between w:val="nil"/>
        </w:pBdr>
        <w:spacing w:line="288" w:lineRule="auto"/>
        <w:rPr>
          <w:color w:val="000000"/>
          <w:lang w:val="vi-VN"/>
        </w:rPr>
      </w:pPr>
    </w:p>
    <w:p w14:paraId="4A7594C7" w14:textId="50EFE934" w:rsidR="009A4042" w:rsidRDefault="00254ED8" w:rsidP="009209FE">
      <w:pPr>
        <w:pStyle w:val="Heading1"/>
        <w:numPr>
          <w:ilvl w:val="0"/>
          <w:numId w:val="0"/>
        </w:numPr>
        <w:jc w:val="center"/>
        <w:rPr>
          <w:lang w:val="vi-VN"/>
        </w:rPr>
      </w:pPr>
      <w:bookmarkStart w:id="205" w:name="_ah9nmgvs6ejn" w:colFirst="0" w:colLast="0"/>
      <w:bookmarkStart w:id="206" w:name="_Toc217198701"/>
      <w:bookmarkEnd w:id="205"/>
      <w:r w:rsidRPr="0067104F">
        <w:rPr>
          <w:lang w:val="vi-VN"/>
        </w:rPr>
        <w:t xml:space="preserve">KẾT </w:t>
      </w:r>
      <w:r w:rsidR="009A4042" w:rsidRPr="0067104F">
        <w:rPr>
          <w:lang w:val="vi-VN"/>
        </w:rPr>
        <w:t>LUẬN</w:t>
      </w:r>
      <w:bookmarkEnd w:id="206"/>
    </w:p>
    <w:p w14:paraId="048E7AAB" w14:textId="2D1E8A59" w:rsidR="009A4042" w:rsidRPr="009A4042" w:rsidRDefault="009209FE" w:rsidP="009209FE">
      <w:pPr>
        <w:pStyle w:val="Heading2"/>
        <w:numPr>
          <w:ilvl w:val="0"/>
          <w:numId w:val="0"/>
        </w:numPr>
        <w:rPr>
          <w:lang w:val="vi-VN"/>
        </w:rPr>
      </w:pPr>
      <w:bookmarkStart w:id="207" w:name="_Toc217198702"/>
      <w:r w:rsidRPr="00F95B00">
        <w:rPr>
          <w:lang w:val="vi-VN"/>
        </w:rPr>
        <w:t xml:space="preserve">1. </w:t>
      </w:r>
      <w:r w:rsidR="009A4042">
        <w:rPr>
          <w:lang w:val="vi-VN"/>
        </w:rPr>
        <w:t>Kết quả đạt được</w:t>
      </w:r>
      <w:bookmarkEnd w:id="207"/>
    </w:p>
    <w:p w14:paraId="19B54E28" w14:textId="03874B6F" w:rsidR="009A4042" w:rsidRPr="0067104F" w:rsidRDefault="009A4042" w:rsidP="009A4042">
      <w:pPr>
        <w:rPr>
          <w:lang w:val="vi-VN"/>
        </w:rPr>
      </w:pPr>
      <w:r w:rsidRPr="0067104F">
        <w:rPr>
          <w:lang w:val="vi-VN"/>
        </w:rPr>
        <w:t xml:space="preserve">Trong thời gian tìm hiểu, nghiên cứu cơ sở lý thuyết và triển khai ứng dụng công nghệ, </w:t>
      </w:r>
      <w:r w:rsidR="001F08CB">
        <w:rPr>
          <w:lang w:val="vi-VN"/>
        </w:rPr>
        <w:t>khoá luận</w:t>
      </w:r>
      <w:r w:rsidRPr="0067104F">
        <w:rPr>
          <w:lang w:val="vi-VN"/>
        </w:rPr>
        <w:t xml:space="preserve"> đã đạt được những kết quả sau:</w:t>
      </w:r>
    </w:p>
    <w:p w14:paraId="5B84186A" w14:textId="77777777" w:rsidR="009A4042" w:rsidRPr="0067104F" w:rsidRDefault="009A4042" w:rsidP="009A4042">
      <w:pPr>
        <w:numPr>
          <w:ilvl w:val="0"/>
          <w:numId w:val="36"/>
        </w:numPr>
        <w:tabs>
          <w:tab w:val="clear" w:pos="0"/>
          <w:tab w:val="clear" w:pos="540"/>
        </w:tabs>
        <w:rPr>
          <w:lang w:val="vi-VN"/>
        </w:rPr>
      </w:pPr>
      <w:r w:rsidRPr="0067104F">
        <w:rPr>
          <w:lang w:val="vi-VN"/>
        </w:rPr>
        <w:t>Về mặt lý thuyết: Em đã nắm được các kiến thức cơ bản để xây dựng một ứng dụng tuỳ biến cho các loại làm hình thông qua Resfull API, sử dụng framework Laravel, Flutter. Ngoài ra em cũng đã tìm hiểu thêm và ứng dụng những kiến thức về mạng để triển khai hệ thống.</w:t>
      </w:r>
    </w:p>
    <w:p w14:paraId="75A98A13" w14:textId="77777777" w:rsidR="009A4042" w:rsidRPr="0067104F" w:rsidRDefault="009A4042" w:rsidP="009A4042">
      <w:pPr>
        <w:numPr>
          <w:ilvl w:val="0"/>
          <w:numId w:val="36"/>
        </w:numPr>
        <w:tabs>
          <w:tab w:val="clear" w:pos="0"/>
          <w:tab w:val="clear" w:pos="540"/>
        </w:tabs>
        <w:rPr>
          <w:lang w:val="vi-VN"/>
        </w:rPr>
      </w:pPr>
      <w:r w:rsidRPr="0067104F">
        <w:rPr>
          <w:lang w:val="vi-VN"/>
        </w:rPr>
        <w:t>Về mặt ứng dụng: Đã xây dựng thành công cho hệ thống chấm công tự động..</w:t>
      </w:r>
    </w:p>
    <w:p w14:paraId="0422E681" w14:textId="77777777" w:rsidR="009A4042" w:rsidRPr="0067104F" w:rsidRDefault="009A4042" w:rsidP="009A4042">
      <w:pPr>
        <w:rPr>
          <w:lang w:val="vi-VN"/>
        </w:rPr>
      </w:pPr>
      <w:r w:rsidRPr="0067104F">
        <w:rPr>
          <w:lang w:val="vi-VN"/>
        </w:rPr>
        <w:t>Hệ thống có thể giải quyết được vấn đề đã đề ra, cơ bản hoàn thành đúng như hệ thống được thiết kế, tiến độ đặt ra ban đầu.</w:t>
      </w:r>
    </w:p>
    <w:p w14:paraId="49F1900B" w14:textId="77777777" w:rsidR="009A4042" w:rsidRPr="0067104F" w:rsidRDefault="009A4042" w:rsidP="009A4042">
      <w:pPr>
        <w:rPr>
          <w:lang w:val="vi-VN"/>
        </w:rPr>
      </w:pPr>
      <w:r w:rsidRPr="0067104F">
        <w:rPr>
          <w:lang w:val="vi-VN"/>
        </w:rPr>
        <w:t xml:space="preserve">Giao diện sử dụng không có quá nhiều thao tác phức tạp, giúp cho người dùng dễ dàng sử dụng. </w:t>
      </w:r>
    </w:p>
    <w:p w14:paraId="532FE424" w14:textId="2BBC32B3" w:rsidR="009A4042" w:rsidRPr="0067104F" w:rsidRDefault="009209FE" w:rsidP="009209FE">
      <w:pPr>
        <w:pStyle w:val="Heading2"/>
        <w:numPr>
          <w:ilvl w:val="0"/>
          <w:numId w:val="0"/>
        </w:numPr>
        <w:rPr>
          <w:lang w:val="vi-VN"/>
        </w:rPr>
      </w:pPr>
      <w:bookmarkStart w:id="208" w:name="_Toc217198703"/>
      <w:r w:rsidRPr="00F95B00">
        <w:rPr>
          <w:lang w:val="vi-VN"/>
        </w:rPr>
        <w:t xml:space="preserve">2. </w:t>
      </w:r>
      <w:r w:rsidR="009A4042" w:rsidRPr="0067104F">
        <w:rPr>
          <w:lang w:val="vi-VN"/>
        </w:rPr>
        <w:t>Những hạn chế</w:t>
      </w:r>
      <w:bookmarkEnd w:id="208"/>
      <w:r w:rsidR="009A4042" w:rsidRPr="0067104F">
        <w:rPr>
          <w:lang w:val="vi-VN"/>
        </w:rPr>
        <w:t xml:space="preserve"> </w:t>
      </w:r>
    </w:p>
    <w:p w14:paraId="6F50135D" w14:textId="77777777" w:rsidR="009A4042" w:rsidRPr="0067104F" w:rsidRDefault="009A4042" w:rsidP="009A4042">
      <w:pPr>
        <w:rPr>
          <w:lang w:val="vi-VN"/>
        </w:rPr>
      </w:pPr>
      <w:r w:rsidRPr="0067104F">
        <w:rPr>
          <w:lang w:val="vi-VN"/>
        </w:rPr>
        <w:t xml:space="preserve">Ngoài những mặt đã đạt được, ứng dụng vẫn còn một số nhược điểm cần được cải thiện như: </w:t>
      </w:r>
    </w:p>
    <w:p w14:paraId="6E03D244" w14:textId="77777777" w:rsidR="009A4042" w:rsidRPr="0067104F" w:rsidRDefault="009A4042" w:rsidP="009A4042">
      <w:pPr>
        <w:numPr>
          <w:ilvl w:val="0"/>
          <w:numId w:val="37"/>
        </w:numPr>
        <w:rPr>
          <w:lang w:val="vi-VN"/>
        </w:rPr>
      </w:pPr>
      <w:r w:rsidRPr="0067104F">
        <w:rPr>
          <w:lang w:val="vi-VN"/>
        </w:rPr>
        <w:t>Giao diện còn chưa đẹp và chưa thân thiên với người dùng</w:t>
      </w:r>
    </w:p>
    <w:p w14:paraId="23A661BB" w14:textId="77777777" w:rsidR="009A4042" w:rsidRPr="0067104F" w:rsidRDefault="009A4042" w:rsidP="009A4042">
      <w:pPr>
        <w:numPr>
          <w:ilvl w:val="0"/>
          <w:numId w:val="37"/>
        </w:numPr>
        <w:rPr>
          <w:lang w:val="vi-VN"/>
        </w:rPr>
      </w:pPr>
      <w:r w:rsidRPr="0067104F">
        <w:rPr>
          <w:lang w:val="vi-VN"/>
        </w:rPr>
        <w:t>Hệ thống hiện tại cần tích hợp tự động điểm danh không cần mở app.</w:t>
      </w:r>
    </w:p>
    <w:p w14:paraId="4100137B" w14:textId="77777777" w:rsidR="009A4042" w:rsidRPr="0067104F" w:rsidRDefault="009A4042" w:rsidP="009A4042">
      <w:pPr>
        <w:numPr>
          <w:ilvl w:val="0"/>
          <w:numId w:val="37"/>
        </w:numPr>
        <w:rPr>
          <w:lang w:val="vi-VN"/>
        </w:rPr>
      </w:pPr>
      <w:r w:rsidRPr="0067104F">
        <w:rPr>
          <w:lang w:val="vi-VN"/>
        </w:rPr>
        <w:t>Tốc độ truy cập hệ thống vẫn đang còn chậm do nhiều thuật toán chưa được tối ưu.</w:t>
      </w:r>
    </w:p>
    <w:p w14:paraId="3AF839A3" w14:textId="56990531" w:rsidR="009A4042" w:rsidRPr="0067104F" w:rsidRDefault="009209FE" w:rsidP="009209FE">
      <w:pPr>
        <w:pStyle w:val="Heading2"/>
        <w:numPr>
          <w:ilvl w:val="0"/>
          <w:numId w:val="0"/>
        </w:numPr>
        <w:rPr>
          <w:lang w:val="vi-VN"/>
        </w:rPr>
      </w:pPr>
      <w:bookmarkStart w:id="209" w:name="_Toc217198704"/>
      <w:r w:rsidRPr="00F95B00">
        <w:rPr>
          <w:lang w:val="vi-VN"/>
        </w:rPr>
        <w:t xml:space="preserve">3. </w:t>
      </w:r>
      <w:r w:rsidR="009A4042" w:rsidRPr="0067104F">
        <w:rPr>
          <w:lang w:val="vi-VN"/>
        </w:rPr>
        <w:t>Hướng phát triển dự án</w:t>
      </w:r>
      <w:bookmarkEnd w:id="209"/>
    </w:p>
    <w:p w14:paraId="5FC807E4" w14:textId="77777777" w:rsidR="009A4042" w:rsidRPr="0067104F" w:rsidRDefault="009A4042" w:rsidP="009A4042">
      <w:pPr>
        <w:rPr>
          <w:lang w:val="vi-VN"/>
        </w:rPr>
      </w:pPr>
      <w:r w:rsidRPr="0067104F">
        <w:rPr>
          <w:lang w:val="vi-VN"/>
        </w:rPr>
        <w:t>Trong tương lai nhóm chúng em mong muốn có thể mở rộng hệ thống thông qua các phương thức:</w:t>
      </w:r>
    </w:p>
    <w:p w14:paraId="17E3A254" w14:textId="77777777" w:rsidR="009A4042" w:rsidRPr="0067104F" w:rsidRDefault="009A4042" w:rsidP="009A4042">
      <w:pPr>
        <w:numPr>
          <w:ilvl w:val="0"/>
          <w:numId w:val="38"/>
        </w:numPr>
        <w:tabs>
          <w:tab w:val="clear" w:pos="630"/>
          <w:tab w:val="clear" w:pos="31680"/>
        </w:tabs>
        <w:rPr>
          <w:lang w:val="vi-VN"/>
        </w:rPr>
      </w:pPr>
      <w:r w:rsidRPr="0067104F">
        <w:rPr>
          <w:lang w:val="vi-VN"/>
        </w:rPr>
        <w:t>Tích hợp chức năng quản lý quan hệ người dùng (CRM) vào hệ thống, giúp tăng cường khả năng quản lý và tương tác với người dùng.</w:t>
      </w:r>
    </w:p>
    <w:p w14:paraId="12D72498" w14:textId="77777777" w:rsidR="009A4042" w:rsidRPr="0067104F" w:rsidRDefault="009A4042" w:rsidP="009A4042">
      <w:pPr>
        <w:numPr>
          <w:ilvl w:val="0"/>
          <w:numId w:val="38"/>
        </w:numPr>
        <w:tabs>
          <w:tab w:val="clear" w:pos="630"/>
          <w:tab w:val="clear" w:pos="31680"/>
        </w:tabs>
        <w:rPr>
          <w:lang w:val="vi-VN"/>
        </w:rPr>
      </w:pPr>
      <w:r w:rsidRPr="0067104F">
        <w:rPr>
          <w:lang w:val="vi-VN"/>
        </w:rPr>
        <w:t>Xử lý hiệu quả khi có lượng lớn người dùng truy cập đồng thời, đảm bảo hiệu suất và tính ổn định của app.</w:t>
      </w:r>
    </w:p>
    <w:p w14:paraId="62A397E9" w14:textId="77777777" w:rsidR="009A4042" w:rsidRPr="0067104F" w:rsidRDefault="009A4042" w:rsidP="009A4042">
      <w:pPr>
        <w:numPr>
          <w:ilvl w:val="0"/>
          <w:numId w:val="38"/>
        </w:numPr>
        <w:tabs>
          <w:tab w:val="clear" w:pos="630"/>
          <w:tab w:val="clear" w:pos="31680"/>
        </w:tabs>
        <w:rPr>
          <w:lang w:val="vi-VN"/>
        </w:rPr>
      </w:pPr>
      <w:r w:rsidRPr="0067104F">
        <w:rPr>
          <w:lang w:val="vi-VN"/>
        </w:rPr>
        <w:t>Mở rộng và tự động hóa quy trình trên hệ thống, giúp việc quản lý trở nên linh hoạt và thuận tiện hơn.</w:t>
      </w:r>
    </w:p>
    <w:p w14:paraId="3907A46E" w14:textId="77777777" w:rsidR="009A4042" w:rsidRPr="0067104F" w:rsidRDefault="009A4042" w:rsidP="009A4042">
      <w:pPr>
        <w:numPr>
          <w:ilvl w:val="0"/>
          <w:numId w:val="38"/>
        </w:numPr>
        <w:tabs>
          <w:tab w:val="clear" w:pos="630"/>
          <w:tab w:val="clear" w:pos="31680"/>
        </w:tabs>
        <w:rPr>
          <w:lang w:val="vi-VN"/>
        </w:rPr>
      </w:pPr>
      <w:r w:rsidRPr="0067104F">
        <w:rPr>
          <w:lang w:val="vi-VN"/>
        </w:rPr>
        <w:t>Cải thiện và tối ưu giao diện trang app với thiết kế bắt mắt, thu hút người dùng, đồng thời đảm bảo dễ sử dụng và thân thiện với người dùng.</w:t>
      </w:r>
    </w:p>
    <w:p w14:paraId="4258C4D4" w14:textId="6E089770" w:rsidR="00744901" w:rsidRPr="009A4042" w:rsidRDefault="00744901" w:rsidP="009A4042">
      <w:pPr>
        <w:rPr>
          <w:b/>
          <w:bCs/>
          <w:lang w:val="vi-VN"/>
        </w:rPr>
      </w:pPr>
    </w:p>
    <w:p w14:paraId="78C3B021" w14:textId="77777777" w:rsidR="00744901" w:rsidRPr="0067104F" w:rsidRDefault="00254ED8">
      <w:pPr>
        <w:jc w:val="center"/>
        <w:rPr>
          <w:b/>
          <w:bCs/>
          <w:lang w:val="vi-VN"/>
        </w:rPr>
      </w:pPr>
      <w:r w:rsidRPr="0067104F">
        <w:rPr>
          <w:b/>
          <w:bCs/>
          <w:lang w:val="vi-VN"/>
        </w:rPr>
        <w:t>TÀI LIỆU THAM KHẢO</w:t>
      </w:r>
    </w:p>
    <w:p w14:paraId="0648DB3A" w14:textId="77777777" w:rsidR="00744901" w:rsidRPr="0067104F" w:rsidRDefault="00254ED8">
      <w:pPr>
        <w:spacing w:after="160" w:line="259" w:lineRule="auto"/>
        <w:rPr>
          <w:b/>
          <w:bCs/>
          <w:lang w:val="vi-VN"/>
        </w:rPr>
      </w:pPr>
      <w:r w:rsidRPr="0067104F">
        <w:rPr>
          <w:b/>
          <w:bCs/>
          <w:lang w:val="vi-VN"/>
        </w:rPr>
        <w:t>TÀI LIỆU TIẾNG VIỆT</w:t>
      </w:r>
    </w:p>
    <w:p w14:paraId="340EEFA7" w14:textId="77777777" w:rsidR="00744901" w:rsidRDefault="00254ED8">
      <w:pPr>
        <w:spacing w:after="160" w:line="259" w:lineRule="auto"/>
      </w:pPr>
      <w:r>
        <w:t xml:space="preserve">[1] Thiết kế RESTful APIs, </w:t>
      </w:r>
      <w:hyperlink r:id="rId58">
        <w:r w:rsidR="00744901">
          <w:rPr>
            <w:color w:val="0563C1"/>
            <w:u w:val="single"/>
          </w:rPr>
          <w:t>https://techtalk.vn/thiet-ke-restful-apis.html</w:t>
        </w:r>
      </w:hyperlink>
    </w:p>
    <w:p w14:paraId="3C0C9A42" w14:textId="77777777" w:rsidR="00744901" w:rsidRDefault="00254ED8">
      <w:pPr>
        <w:spacing w:after="160" w:line="259" w:lineRule="auto"/>
      </w:pPr>
      <w:r>
        <w:t>[2] Nguyễn Văn Việt (2023). Giáo trình Phân tích và Thiết kế Hệ thống Thông tin. Nhà xuất bản Đại học Quốc gia, Hà Nội.</w:t>
      </w:r>
    </w:p>
    <w:p w14:paraId="4A869F7B" w14:textId="77777777" w:rsidR="00744901" w:rsidRDefault="00254ED8">
      <w:pPr>
        <w:spacing w:after="160" w:line="259" w:lineRule="auto"/>
      </w:pPr>
      <w:r>
        <w:t>[3] Lê Hoài Thu (2021). Quản trị Nguồn nhân lực trong kỷ nguyên số. Nhà xuất bản Lao Động, Hà Nội. (Tham khảo cho phần Cơ sở lý thuyết về HRM).</w:t>
      </w:r>
    </w:p>
    <w:p w14:paraId="29A112CB" w14:textId="77777777" w:rsidR="00744901" w:rsidRDefault="00254ED8">
      <w:pPr>
        <w:spacing w:after="160" w:line="259" w:lineRule="auto"/>
      </w:pPr>
      <w:r>
        <w:t>[4] Phạm Hữu Hiếu (2022). Nguyên tắc thiết kế RESTful API. CICT Technology Blog. https://cict.vn/restful-api-principles. [Truy cập 13/12/2025]. (Thay thế cho nguồn cũ về RESTful API).</w:t>
      </w:r>
    </w:p>
    <w:p w14:paraId="235AB8CF" w14:textId="77777777" w:rsidR="00744901" w:rsidRDefault="00254ED8">
      <w:pPr>
        <w:spacing w:after="160" w:line="259" w:lineRule="auto"/>
      </w:pPr>
      <w:r>
        <w:t>[5] Đỗ Tuấn Long (2024). Lập trình Backend với Laravel từ cơ bản đến nâng cao. Nhà xuất bản Thông tin và Truyền thông, Hà Nội.</w:t>
      </w:r>
    </w:p>
    <w:p w14:paraId="2F233BE4" w14:textId="4378465E" w:rsidR="00744901" w:rsidRDefault="00254ED8">
      <w:pPr>
        <w:spacing w:after="160" w:line="259" w:lineRule="auto"/>
      </w:pPr>
      <w:r>
        <w:t>[</w:t>
      </w:r>
      <w:r w:rsidR="00711624">
        <w:t>6</w:t>
      </w:r>
      <w:r>
        <w:t xml:space="preserve">] PHP, </w:t>
      </w:r>
      <w:hyperlink r:id="rId59">
        <w:r w:rsidR="00744901">
          <w:rPr>
            <w:color w:val="0563C1"/>
            <w:u w:val="single"/>
          </w:rPr>
          <w:t>https://www.php.net/</w:t>
        </w:r>
      </w:hyperlink>
    </w:p>
    <w:p w14:paraId="75BD61FB" w14:textId="6FBE252B" w:rsidR="00744901" w:rsidRDefault="00254ED8">
      <w:pPr>
        <w:spacing w:after="160" w:line="259" w:lineRule="auto"/>
      </w:pPr>
      <w:r>
        <w:t>[</w:t>
      </w:r>
      <w:r w:rsidR="00711624">
        <w:t>7</w:t>
      </w:r>
      <w:r>
        <w:t xml:space="preserve">] Laravel, </w:t>
      </w:r>
      <w:hyperlink r:id="rId60">
        <w:r w:rsidR="00744901">
          <w:rPr>
            <w:color w:val="0563C1"/>
            <w:u w:val="single"/>
          </w:rPr>
          <w:t>https://laravel.com/</w:t>
        </w:r>
      </w:hyperlink>
    </w:p>
    <w:p w14:paraId="7D64D74F" w14:textId="0CFA8644" w:rsidR="00744901" w:rsidRDefault="00254ED8">
      <w:pPr>
        <w:spacing w:after="160" w:line="259" w:lineRule="auto"/>
      </w:pPr>
      <w:r>
        <w:t>[</w:t>
      </w:r>
      <w:r w:rsidR="00711624">
        <w:t>8</w:t>
      </w:r>
      <w:r>
        <w:t xml:space="preserve">] Flutter, </w:t>
      </w:r>
      <w:hyperlink r:id="rId61">
        <w:r w:rsidR="00744901">
          <w:rPr>
            <w:color w:val="0563C1"/>
            <w:u w:val="single"/>
          </w:rPr>
          <w:t>https://flutter.dev</w:t>
        </w:r>
      </w:hyperlink>
    </w:p>
    <w:p w14:paraId="20A4FF17" w14:textId="7656D1F8" w:rsidR="00744901" w:rsidRDefault="00254ED8">
      <w:pPr>
        <w:spacing w:after="160" w:line="259" w:lineRule="auto"/>
      </w:pPr>
      <w:r>
        <w:t>[</w:t>
      </w:r>
      <w:r w:rsidR="00711624">
        <w:t>9</w:t>
      </w:r>
      <w:r>
        <w:t>] Google LLC. Flutter Documentation: Get Started. https://flutter.dev/docs/get-started. [Truy cập 13/12/2025]. (Nguồn chính thức về Flutter).</w:t>
      </w:r>
    </w:p>
    <w:p w14:paraId="74DAE5E7" w14:textId="70E93670" w:rsidR="00744901" w:rsidRDefault="00254ED8">
      <w:pPr>
        <w:spacing w:after="160" w:line="259" w:lineRule="auto"/>
      </w:pPr>
      <w:r>
        <w:t>[</w:t>
      </w:r>
      <w:r w:rsidR="00711624">
        <w:t>10</w:t>
      </w:r>
      <w:r>
        <w:t>] Laravel Team. Laravel Official Documentation. https://laravel.com/docs. [Truy cập 13/12/2025]. (Nguồn chính thức về Laravel).</w:t>
      </w:r>
    </w:p>
    <w:p w14:paraId="0CB2B2E0" w14:textId="4EB9D5DD" w:rsidR="00744901" w:rsidRDefault="00254ED8">
      <w:pPr>
        <w:spacing w:after="160" w:line="259" w:lineRule="auto"/>
      </w:pPr>
      <w:r>
        <w:t>[</w:t>
      </w:r>
      <w:r w:rsidR="00711624">
        <w:t>11</w:t>
      </w:r>
      <w:r>
        <w:t>] Fowler, Martin (2010). Domain-Specific Languages. Addison-Wesley Professional. (Tài liệu tham khảo về thiết kế phần mềm/kiến trúc).</w:t>
      </w:r>
    </w:p>
    <w:p w14:paraId="3E84FAD7" w14:textId="221E42F0" w:rsidR="00744901" w:rsidRDefault="00254ED8">
      <w:pPr>
        <w:spacing w:after="160" w:line="259" w:lineRule="auto"/>
      </w:pPr>
      <w:r>
        <w:t>[</w:t>
      </w:r>
      <w:r w:rsidR="00711624">
        <w:t>12</w:t>
      </w:r>
      <w:r>
        <w:t>] Welling, Luke; Thomson, Laura (2019). PHP and MySQL Web Development (5th Edition). Addison-Wesley Professional. (Tham khảo cho phần CSDL MySQL và PHP).</w:t>
      </w:r>
    </w:p>
    <w:p w14:paraId="0E97DE2E" w14:textId="36B68F13" w:rsidR="00744901" w:rsidRDefault="00254ED8">
      <w:pPr>
        <w:spacing w:after="160" w:line="259" w:lineRule="auto"/>
      </w:pPr>
      <w:r>
        <w:t>[</w:t>
      </w:r>
      <w:r w:rsidR="00711624">
        <w:t>13</w:t>
      </w:r>
      <w:r>
        <w:t>] Microsoft. REST API Design Guidelines. https://learn.microsoft.com/en-us/azure/architecture/best-practices/api-design. [Truy cập 13/12/2025]. (Tài liệu về các tiêu chuẩn thiết kế API).</w:t>
      </w:r>
    </w:p>
    <w:p w14:paraId="7333368B" w14:textId="2FF075B1" w:rsidR="00744901" w:rsidRDefault="00254ED8">
      <w:pPr>
        <w:spacing w:after="160" w:line="259" w:lineRule="auto"/>
      </w:pPr>
      <w:r>
        <w:t>[1</w:t>
      </w:r>
      <w:r w:rsidR="00711624">
        <w:t>4</w:t>
      </w:r>
      <w:r>
        <w:t>] ISO/IEC 25010 (2011). Systems and software engineering - Systems and software Quality Requirements and Evaluation (SQuaRE) - System and software quality models. (Tham khảo cho phần đánh giá chất lượng phần mềm).</w:t>
      </w:r>
    </w:p>
    <w:p w14:paraId="0EC0564E" w14:textId="77777777" w:rsidR="00744901" w:rsidRDefault="00744901">
      <w:pPr>
        <w:tabs>
          <w:tab w:val="left" w:pos="3301"/>
        </w:tabs>
        <w:rPr>
          <w:b/>
          <w:bCs/>
          <w:color w:val="FF0000"/>
        </w:rPr>
      </w:pPr>
    </w:p>
    <w:sectPr w:rsidR="00744901" w:rsidSect="00B10AD6">
      <w:pgSz w:w="11907" w:h="16840"/>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5672F" w14:textId="77777777" w:rsidR="00F32E7A" w:rsidRDefault="00F32E7A">
      <w:pPr>
        <w:spacing w:before="0" w:after="0" w:line="240" w:lineRule="auto"/>
      </w:pPr>
      <w:r>
        <w:separator/>
      </w:r>
    </w:p>
  </w:endnote>
  <w:endnote w:type="continuationSeparator" w:id="0">
    <w:p w14:paraId="1195102E" w14:textId="77777777" w:rsidR="00F32E7A" w:rsidRDefault="00F32E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1B3207B2-3885-4720-B641-1C6F4E95141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D5C0D8D1-AC31-4C19-832D-5D5F66A653FA}"/>
    <w:embedItalic r:id="rId3" w:fontKey="{1A82B572-6F47-4E2D-8847-D7210A8E9343}"/>
  </w:font>
  <w:font w:name="Malgun Gothic">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embedItalic r:id="rId4" w:fontKey="{478D65A5-6443-4C0E-8C24-B9E88956594B}"/>
  </w:font>
  <w:font w:name="Cambria">
    <w:panose1 w:val="02040503050406030204"/>
    <w:charset w:val="00"/>
    <w:family w:val="roman"/>
    <w:pitch w:val="variable"/>
    <w:sig w:usb0="E00006FF" w:usb1="420024FF" w:usb2="02000000" w:usb3="00000000" w:csb0="0000019F" w:csb1="00000000"/>
    <w:embedRegular r:id="rId5" w:fontKey="{40FA4090-4749-4B89-9C97-633438556697}"/>
  </w:font>
  <w:font w:name="Segoe UI Symbol">
    <w:panose1 w:val="020B0502040204020203"/>
    <w:charset w:val="00"/>
    <w:family w:val="swiss"/>
    <w:pitch w:val="variable"/>
    <w:sig w:usb0="800001E3" w:usb1="1200FFEF" w:usb2="00040000" w:usb3="00000000" w:csb0="00000001" w:csb1="00000000"/>
    <w:embedRegular r:id="rId6" w:fontKey="{697B1616-223B-49CE-AA1C-EFDC05C9FAB1}"/>
  </w:font>
  <w:font w:name="Caudex">
    <w:altName w:val="Calibri"/>
    <w:charset w:val="00"/>
    <w:family w:val="auto"/>
    <w:pitch w:val="default"/>
    <w:embedRegular r:id="rId7" w:fontKey="{4CF5944E-7062-4B46-BDF4-B0A355F92C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CF084" w14:textId="305A74AF" w:rsidR="008B70A4" w:rsidRDefault="008B70A4">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3AB40259" w14:textId="77777777" w:rsidR="008B70A4" w:rsidRDefault="008B70A4">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071AE3" w14:textId="77777777" w:rsidR="00F32E7A" w:rsidRDefault="00F32E7A">
      <w:pPr>
        <w:spacing w:before="0" w:after="0" w:line="240" w:lineRule="auto"/>
      </w:pPr>
      <w:r>
        <w:separator/>
      </w:r>
    </w:p>
  </w:footnote>
  <w:footnote w:type="continuationSeparator" w:id="0">
    <w:p w14:paraId="20DBF469" w14:textId="77777777" w:rsidR="00F32E7A" w:rsidRDefault="00F32E7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56EFB"/>
    <w:multiLevelType w:val="multilevel"/>
    <w:tmpl w:val="DDE42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F23F54"/>
    <w:multiLevelType w:val="multilevel"/>
    <w:tmpl w:val="604E2836"/>
    <w:lvl w:ilvl="0">
      <w:start w:val="4"/>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234904"/>
    <w:multiLevelType w:val="multilevel"/>
    <w:tmpl w:val="E4623E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D26AF6"/>
    <w:multiLevelType w:val="multilevel"/>
    <w:tmpl w:val="6964B0B0"/>
    <w:lvl w:ilvl="0">
      <w:start w:val="1"/>
      <w:numFmt w:val="bullet"/>
      <w:lvlText w:val="−"/>
      <w:lvlJc w:val="left"/>
      <w:pPr>
        <w:ind w:left="851" w:hanging="28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E70B8B"/>
    <w:multiLevelType w:val="multilevel"/>
    <w:tmpl w:val="23D617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D4D57F9"/>
    <w:multiLevelType w:val="multilevel"/>
    <w:tmpl w:val="62E098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E20BCD"/>
    <w:multiLevelType w:val="multilevel"/>
    <w:tmpl w:val="D1400674"/>
    <w:lvl w:ilvl="0">
      <w:start w:val="1"/>
      <w:numFmt w:val="bullet"/>
      <w:lvlText w:val=""/>
      <w:lvlJc w:val="left"/>
      <w:pPr>
        <w:tabs>
          <w:tab w:val="left" w:pos="630"/>
          <w:tab w:val="num" w:pos="720"/>
          <w:tab w:val="left" w:pos="3168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7DE3900"/>
    <w:multiLevelType w:val="multilevel"/>
    <w:tmpl w:val="E4EA9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88F2AF7"/>
    <w:multiLevelType w:val="multilevel"/>
    <w:tmpl w:val="170220F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BC67CDC"/>
    <w:multiLevelType w:val="multilevel"/>
    <w:tmpl w:val="D5363938"/>
    <w:lvl w:ilvl="0">
      <w:start w:val="1"/>
      <w:numFmt w:val="bullet"/>
      <w:lvlText w:val="−"/>
      <w:lvlJc w:val="left"/>
      <w:pPr>
        <w:ind w:left="922"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1A11B70"/>
    <w:multiLevelType w:val="multilevel"/>
    <w:tmpl w:val="7AC8EB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9C3BA0"/>
    <w:multiLevelType w:val="multilevel"/>
    <w:tmpl w:val="56D0FA86"/>
    <w:lvl w:ilvl="0">
      <w:start w:val="1"/>
      <w:numFmt w:val="bullet"/>
      <w:lvlText w:val=""/>
      <w:lvlJc w:val="left"/>
      <w:pPr>
        <w:tabs>
          <w:tab w:val="left" w:pos="0"/>
          <w:tab w:val="left" w:pos="540"/>
          <w:tab w:val="num" w:pos="720"/>
        </w:tabs>
        <w:ind w:left="720" w:hanging="360"/>
      </w:pPr>
      <w:rPr>
        <w:rFonts w:ascii="Symbol" w:hAnsi="Symbol" w:hint="default"/>
      </w:rPr>
    </w:lvl>
    <w:lvl w:ilvl="1">
      <w:start w:val="1"/>
      <w:numFmt w:val="decimal"/>
      <w:lvlText w:val="%2."/>
      <w:lvlJc w:val="left"/>
      <w:pPr>
        <w:ind w:left="1440" w:hanging="360"/>
      </w:pPr>
      <w:rPr>
        <w:rFonts w:ascii="Times New Roman" w:hAnsi="Times New Roman" w:cs="Times New Roman" w:hint="default"/>
      </w:rPr>
    </w:lvl>
    <w:lvl w:ilvl="2">
      <w:start w:val="1"/>
      <w:numFmt w:val="bullet"/>
      <w:lvlText w:val=""/>
      <w:lvlJc w:val="left"/>
      <w:pPr>
        <w:tabs>
          <w:tab w:val="left" w:pos="0"/>
          <w:tab w:val="left" w:pos="1620"/>
          <w:tab w:val="num" w:pos="2160"/>
        </w:tabs>
        <w:ind w:left="2160" w:hanging="360"/>
      </w:pPr>
      <w:rPr>
        <w:rFonts w:ascii="Wingdings" w:hAnsi="Wingdings" w:hint="default"/>
      </w:rPr>
    </w:lvl>
    <w:lvl w:ilvl="3">
      <w:start w:val="1"/>
      <w:numFmt w:val="bullet"/>
      <w:lvlText w:val=""/>
      <w:lvlJc w:val="left"/>
      <w:pPr>
        <w:tabs>
          <w:tab w:val="left" w:pos="0"/>
          <w:tab w:val="left" w:pos="2160"/>
          <w:tab w:val="num" w:pos="2880"/>
        </w:tabs>
        <w:ind w:left="2880" w:hanging="360"/>
      </w:pPr>
      <w:rPr>
        <w:rFonts w:ascii="Wingdings" w:hAnsi="Wingdings" w:hint="default"/>
      </w:rPr>
    </w:lvl>
    <w:lvl w:ilvl="4">
      <w:start w:val="1"/>
      <w:numFmt w:val="bullet"/>
      <w:lvlText w:val=""/>
      <w:lvlJc w:val="left"/>
      <w:pPr>
        <w:tabs>
          <w:tab w:val="left" w:pos="0"/>
          <w:tab w:val="left" w:pos="2700"/>
          <w:tab w:val="num" w:pos="3600"/>
        </w:tabs>
        <w:ind w:left="3600" w:hanging="360"/>
      </w:pPr>
      <w:rPr>
        <w:rFonts w:ascii="Wingdings" w:hAnsi="Wingdings" w:hint="default"/>
      </w:rPr>
    </w:lvl>
    <w:lvl w:ilvl="5">
      <w:start w:val="1"/>
      <w:numFmt w:val="bullet"/>
      <w:lvlText w:val=""/>
      <w:lvlJc w:val="left"/>
      <w:pPr>
        <w:tabs>
          <w:tab w:val="left" w:pos="0"/>
          <w:tab w:val="left" w:pos="3240"/>
          <w:tab w:val="num" w:pos="4320"/>
        </w:tabs>
        <w:ind w:left="4320" w:hanging="360"/>
      </w:pPr>
      <w:rPr>
        <w:rFonts w:ascii="Wingdings" w:hAnsi="Wingdings" w:hint="default"/>
      </w:rPr>
    </w:lvl>
    <w:lvl w:ilvl="6">
      <w:start w:val="1"/>
      <w:numFmt w:val="bullet"/>
      <w:lvlText w:val=""/>
      <w:lvlJc w:val="left"/>
      <w:pPr>
        <w:tabs>
          <w:tab w:val="left" w:pos="0"/>
          <w:tab w:val="left" w:pos="3780"/>
          <w:tab w:val="num" w:pos="5040"/>
        </w:tabs>
        <w:ind w:left="5040" w:hanging="360"/>
      </w:pPr>
      <w:rPr>
        <w:rFonts w:ascii="Wingdings" w:hAnsi="Wingdings" w:hint="default"/>
      </w:rPr>
    </w:lvl>
    <w:lvl w:ilvl="7">
      <w:start w:val="1"/>
      <w:numFmt w:val="bullet"/>
      <w:lvlText w:val=""/>
      <w:lvlJc w:val="left"/>
      <w:pPr>
        <w:tabs>
          <w:tab w:val="left" w:pos="0"/>
          <w:tab w:val="left" w:pos="4320"/>
          <w:tab w:val="num" w:pos="5760"/>
        </w:tabs>
        <w:ind w:left="5760" w:hanging="360"/>
      </w:pPr>
      <w:rPr>
        <w:rFonts w:ascii="Wingdings" w:hAnsi="Wingdings" w:hint="default"/>
      </w:rPr>
    </w:lvl>
    <w:lvl w:ilvl="8">
      <w:start w:val="1"/>
      <w:numFmt w:val="bullet"/>
      <w:lvlText w:val=""/>
      <w:lvlJc w:val="left"/>
      <w:pPr>
        <w:tabs>
          <w:tab w:val="left" w:pos="0"/>
          <w:tab w:val="left" w:pos="4860"/>
          <w:tab w:val="num" w:pos="6480"/>
        </w:tabs>
        <w:ind w:left="6480" w:hanging="360"/>
      </w:pPr>
      <w:rPr>
        <w:rFonts w:ascii="Wingdings" w:hAnsi="Wingdings" w:hint="default"/>
      </w:rPr>
    </w:lvl>
  </w:abstractNum>
  <w:abstractNum w:abstractNumId="12" w15:restartNumberingAfterBreak="0">
    <w:nsid w:val="37A56189"/>
    <w:multiLevelType w:val="multilevel"/>
    <w:tmpl w:val="1494E1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7FA27F5"/>
    <w:multiLevelType w:val="multilevel"/>
    <w:tmpl w:val="5340588A"/>
    <w:lvl w:ilvl="0">
      <w:start w:val="4"/>
      <w:numFmt w:val="decimal"/>
      <w:lvlText w:val="%1."/>
      <w:lvlJc w:val="left"/>
      <w:pPr>
        <w:ind w:left="540" w:hanging="540"/>
      </w:pPr>
      <w:rPr>
        <w:rFonts w:hint="default"/>
      </w:rPr>
    </w:lvl>
    <w:lvl w:ilvl="1">
      <w:start w:val="5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8424C9"/>
    <w:multiLevelType w:val="multilevel"/>
    <w:tmpl w:val="E6E09CF8"/>
    <w:lvl w:ilvl="0">
      <w:start w:val="4"/>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5D1213"/>
    <w:multiLevelType w:val="multilevel"/>
    <w:tmpl w:val="4AE492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BF10C7"/>
    <w:multiLevelType w:val="multilevel"/>
    <w:tmpl w:val="60B8DD0E"/>
    <w:lvl w:ilvl="0">
      <w:start w:val="1"/>
      <w:numFmt w:val="decimal"/>
      <w:pStyle w:val="Heading1"/>
      <w:lvlText w:val="CHƯƠNG %1."/>
      <w:lvlJc w:val="left"/>
      <w:pPr>
        <w:tabs>
          <w:tab w:val="num" w:pos="1701"/>
        </w:tabs>
        <w:ind w:left="1701" w:hanging="1701"/>
      </w:pPr>
      <w:rPr>
        <w:rFonts w:hint="default"/>
        <w:i w:val="0"/>
      </w:rPr>
    </w:lvl>
    <w:lvl w:ilvl="1">
      <w:start w:val="1"/>
      <w:numFmt w:val="decimal"/>
      <w:pStyle w:val="Heading2"/>
      <w:suff w:val="space"/>
      <w:lvlText w:val="%1.%2."/>
      <w:lvlJc w:val="left"/>
      <w:pPr>
        <w:ind w:left="0" w:firstLine="0"/>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39613C7"/>
    <w:multiLevelType w:val="multilevel"/>
    <w:tmpl w:val="BF8E50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52A17A2"/>
    <w:multiLevelType w:val="multilevel"/>
    <w:tmpl w:val="C430149E"/>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19" w15:restartNumberingAfterBreak="0">
    <w:nsid w:val="47A30C9A"/>
    <w:multiLevelType w:val="multilevel"/>
    <w:tmpl w:val="2EFA94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9CF3FE9"/>
    <w:multiLevelType w:val="multilevel"/>
    <w:tmpl w:val="314236BA"/>
    <w:lvl w:ilvl="0">
      <w:start w:val="1"/>
      <w:numFmt w:val="decimal"/>
      <w:lvlText w:val="CHƯƠNG %1."/>
      <w:lvlJc w:val="left"/>
      <w:pPr>
        <w:tabs>
          <w:tab w:val="num" w:pos="720"/>
          <w:tab w:val="left" w:pos="1575"/>
          <w:tab w:val="left" w:pos="31680"/>
        </w:tabs>
        <w:ind w:left="720" w:hanging="360"/>
      </w:pPr>
      <w:rPr>
        <w:rFonts w:ascii="Times New Roman" w:hAnsi="Times New Roman" w:cs="Times New Roman" w:hint="default"/>
      </w:rPr>
    </w:lvl>
    <w:lvl w:ilvl="1">
      <w:start w:val="1"/>
      <w:numFmt w:val="decimal"/>
      <w:lvlText w:val="%1.%2."/>
      <w:lvlJc w:val="left"/>
      <w:pPr>
        <w:tabs>
          <w:tab w:val="left" w:pos="735"/>
          <w:tab w:val="num" w:pos="1440"/>
          <w:tab w:val="left" w:pos="20000"/>
        </w:tabs>
        <w:ind w:left="1440" w:hanging="360"/>
      </w:pPr>
      <w:rPr>
        <w:rFonts w:ascii="Times New Roman" w:hAnsi="Times New Roman" w:cs="Times New Roman" w:hint="default"/>
      </w:rPr>
    </w:lvl>
    <w:lvl w:ilvl="2">
      <w:start w:val="1"/>
      <w:numFmt w:val="decimal"/>
      <w:lvlText w:val="%1.%2.%3."/>
      <w:lvlJc w:val="left"/>
      <w:pPr>
        <w:tabs>
          <w:tab w:val="left" w:pos="840"/>
          <w:tab w:val="num" w:pos="2160"/>
          <w:tab w:val="left" w:pos="31680"/>
        </w:tabs>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decimal"/>
      <w:lvlText w:val="%1.%2.%3.%4.%5"/>
      <w:lvlJc w:val="left"/>
      <w:pPr>
        <w:ind w:left="3600" w:hanging="360"/>
      </w:pPr>
      <w:rPr>
        <w:rFonts w:ascii="Times New Roman" w:hAnsi="Times New Roman" w:cs="Times New Roman" w:hint="default"/>
      </w:rPr>
    </w:lvl>
    <w:lvl w:ilvl="5">
      <w:start w:val="1"/>
      <w:numFmt w:val="decimal"/>
      <w:lvlText w:val="%1.%2.%3.%4.%5.%6"/>
      <w:lvlJc w:val="left"/>
      <w:pPr>
        <w:ind w:left="4320" w:hanging="360"/>
      </w:pPr>
      <w:rPr>
        <w:rFonts w:ascii="Times New Roman" w:hAnsi="Times New Roman" w:cs="Times New Roman" w:hint="default"/>
      </w:rPr>
    </w:lvl>
    <w:lvl w:ilvl="6">
      <w:start w:val="1"/>
      <w:numFmt w:val="decimal"/>
      <w:lvlText w:val="%1.%2.%3.%4.%5.%6.%7"/>
      <w:lvlJc w:val="left"/>
      <w:pPr>
        <w:ind w:left="5040" w:hanging="360"/>
      </w:pPr>
      <w:rPr>
        <w:rFonts w:ascii="Times New Roman" w:hAnsi="Times New Roman" w:cs="Times New Roman" w:hint="default"/>
      </w:rPr>
    </w:lvl>
    <w:lvl w:ilvl="7">
      <w:start w:val="1"/>
      <w:numFmt w:val="decimal"/>
      <w:lvlText w:val="%1.%2.%3.%4.%5.%6.%7.%8"/>
      <w:lvlJc w:val="left"/>
      <w:pPr>
        <w:ind w:left="5760" w:hanging="360"/>
      </w:pPr>
      <w:rPr>
        <w:rFonts w:ascii="Times New Roman" w:hAnsi="Times New Roman" w:cs="Times New Roman" w:hint="default"/>
      </w:rPr>
    </w:lvl>
    <w:lvl w:ilvl="8">
      <w:start w:val="1"/>
      <w:numFmt w:val="decimal"/>
      <w:lvlText w:val="%1.%2.%3.%4.%5.%6.%7.%8.%9"/>
      <w:lvlJc w:val="left"/>
      <w:pPr>
        <w:ind w:left="6480" w:hanging="360"/>
      </w:pPr>
      <w:rPr>
        <w:rFonts w:ascii="Times New Roman" w:hAnsi="Times New Roman" w:cs="Times New Roman" w:hint="default"/>
      </w:rPr>
    </w:lvl>
  </w:abstractNum>
  <w:abstractNum w:abstractNumId="21" w15:restartNumberingAfterBreak="0">
    <w:nsid w:val="4A84602B"/>
    <w:multiLevelType w:val="multilevel"/>
    <w:tmpl w:val="4DB48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C61638F"/>
    <w:multiLevelType w:val="multilevel"/>
    <w:tmpl w:val="6BB42F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CA63C36"/>
    <w:multiLevelType w:val="multilevel"/>
    <w:tmpl w:val="45ECC8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04A78B6"/>
    <w:multiLevelType w:val="multilevel"/>
    <w:tmpl w:val="6A909B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06C7703"/>
    <w:multiLevelType w:val="multilevel"/>
    <w:tmpl w:val="12FE09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6F001C3"/>
    <w:multiLevelType w:val="multilevel"/>
    <w:tmpl w:val="6B0AC39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 w15:restartNumberingAfterBreak="0">
    <w:nsid w:val="597F131B"/>
    <w:multiLevelType w:val="multilevel"/>
    <w:tmpl w:val="6C542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E162F8F"/>
    <w:multiLevelType w:val="multilevel"/>
    <w:tmpl w:val="90FEC3B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DA3C9C"/>
    <w:multiLevelType w:val="multilevel"/>
    <w:tmpl w:val="DA96639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3353FCC"/>
    <w:multiLevelType w:val="multilevel"/>
    <w:tmpl w:val="62B66176"/>
    <w:lvl w:ilvl="0">
      <w:start w:val="1"/>
      <w:numFmt w:val="decimal"/>
      <w:lvlText w:val="%1"/>
      <w:lvlJc w:val="left"/>
      <w:pPr>
        <w:ind w:left="8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43816BD"/>
    <w:multiLevelType w:val="multilevel"/>
    <w:tmpl w:val="21565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6D2601"/>
    <w:multiLevelType w:val="multilevel"/>
    <w:tmpl w:val="759EC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94F4BCA"/>
    <w:multiLevelType w:val="multilevel"/>
    <w:tmpl w:val="6ED07BB6"/>
    <w:lvl w:ilvl="0">
      <w:start w:val="4"/>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9A06722"/>
    <w:multiLevelType w:val="multilevel"/>
    <w:tmpl w:val="AE4662C0"/>
    <w:lvl w:ilvl="0">
      <w:start w:val="1"/>
      <w:numFmt w:val="bullet"/>
      <w:lvlText w:val="−"/>
      <w:lvlJc w:val="left"/>
      <w:pPr>
        <w:ind w:left="567" w:hanging="283"/>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5" w15:restartNumberingAfterBreak="0">
    <w:nsid w:val="6AE1102F"/>
    <w:multiLevelType w:val="multilevel"/>
    <w:tmpl w:val="23EC95C2"/>
    <w:lvl w:ilvl="0">
      <w:start w:val="1"/>
      <w:numFmt w:val="decimal"/>
      <w:lvlText w:val="CHƯƠNG %1."/>
      <w:lvlJc w:val="left"/>
      <w:pPr>
        <w:ind w:left="4069" w:hanging="1800"/>
      </w:pPr>
    </w:lvl>
    <w:lvl w:ilvl="1">
      <w:start w:val="1"/>
      <w:numFmt w:val="decimal"/>
      <w:lvlText w:val="%1.%2."/>
      <w:lvlJc w:val="left"/>
      <w:pPr>
        <w:ind w:left="562" w:hanging="562"/>
      </w:pPr>
    </w:lvl>
    <w:lvl w:ilvl="2">
      <w:start w:val="1"/>
      <w:numFmt w:val="decimal"/>
      <w:lvlText w:val="%1.%2.%3."/>
      <w:lvlJc w:val="left"/>
      <w:pPr>
        <w:ind w:left="2550" w:hanging="706"/>
      </w:pPr>
    </w:lvl>
    <w:lvl w:ilvl="3">
      <w:start w:val="1"/>
      <w:numFmt w:val="decimal"/>
      <w:lvlText w:val="%1.%2.%3.%4"/>
      <w:lvlJc w:val="left"/>
      <w:pPr>
        <w:ind w:left="1279" w:hanging="864"/>
      </w:pPr>
    </w:lvl>
    <w:lvl w:ilvl="4">
      <w:start w:val="1"/>
      <w:numFmt w:val="decimal"/>
      <w:lvlText w:val="%1.%2.%3.%4.%5"/>
      <w:lvlJc w:val="left"/>
      <w:pPr>
        <w:ind w:left="1423" w:hanging="1007"/>
      </w:pPr>
    </w:lvl>
    <w:lvl w:ilvl="5">
      <w:start w:val="1"/>
      <w:numFmt w:val="decimal"/>
      <w:lvlText w:val="%1.%2.%3.%4.%5.%6"/>
      <w:lvlJc w:val="left"/>
      <w:pPr>
        <w:ind w:left="1567" w:hanging="1152"/>
      </w:pPr>
    </w:lvl>
    <w:lvl w:ilvl="6">
      <w:start w:val="1"/>
      <w:numFmt w:val="decimal"/>
      <w:lvlText w:val="%1.%2.%3.%4.%5.%6.%7"/>
      <w:lvlJc w:val="left"/>
      <w:pPr>
        <w:ind w:left="1711" w:hanging="1296"/>
      </w:pPr>
    </w:lvl>
    <w:lvl w:ilvl="7">
      <w:start w:val="1"/>
      <w:numFmt w:val="decimal"/>
      <w:lvlText w:val="%1.%2.%3.%4.%5.%6.%7.%8"/>
      <w:lvlJc w:val="left"/>
      <w:pPr>
        <w:ind w:left="1855" w:hanging="1440"/>
      </w:pPr>
    </w:lvl>
    <w:lvl w:ilvl="8">
      <w:start w:val="1"/>
      <w:numFmt w:val="decimal"/>
      <w:lvlText w:val="%1.%2.%3.%4.%5.%6.%7.%8.%9"/>
      <w:lvlJc w:val="left"/>
      <w:pPr>
        <w:ind w:left="1999" w:hanging="1584"/>
      </w:pPr>
    </w:lvl>
  </w:abstractNum>
  <w:abstractNum w:abstractNumId="36" w15:restartNumberingAfterBreak="0">
    <w:nsid w:val="6B8219E7"/>
    <w:multiLevelType w:val="multilevel"/>
    <w:tmpl w:val="C8D65C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D3C615C"/>
    <w:multiLevelType w:val="multilevel"/>
    <w:tmpl w:val="93F484D0"/>
    <w:lvl w:ilvl="0">
      <w:start w:val="1"/>
      <w:numFmt w:val="decimal"/>
      <w:lvlText w:val="CHƯƠNG %1."/>
      <w:lvlJc w:val="left"/>
      <w:pPr>
        <w:tabs>
          <w:tab w:val="num" w:pos="720"/>
          <w:tab w:val="left" w:pos="1575"/>
          <w:tab w:val="left" w:pos="31680"/>
        </w:tabs>
        <w:ind w:left="720" w:hanging="360"/>
      </w:pPr>
      <w:rPr>
        <w:rFonts w:ascii="Times New Roman" w:hAnsi="Times New Roman" w:cs="Times New Roman" w:hint="default"/>
      </w:rPr>
    </w:lvl>
    <w:lvl w:ilvl="1">
      <w:start w:val="1"/>
      <w:numFmt w:val="decimal"/>
      <w:lvlText w:val="%1.%2."/>
      <w:lvlJc w:val="left"/>
      <w:pPr>
        <w:tabs>
          <w:tab w:val="left" w:pos="735"/>
          <w:tab w:val="num" w:pos="1440"/>
          <w:tab w:val="left" w:pos="20000"/>
        </w:tabs>
        <w:ind w:left="1440" w:hanging="360"/>
      </w:pPr>
      <w:rPr>
        <w:rFonts w:ascii="Times New Roman" w:hAnsi="Times New Roman" w:cs="Times New Roman" w:hint="default"/>
      </w:rPr>
    </w:lvl>
    <w:lvl w:ilvl="2">
      <w:start w:val="1"/>
      <w:numFmt w:val="decimal"/>
      <w:lvlText w:val="%1.%2.%3."/>
      <w:lvlJc w:val="left"/>
      <w:pPr>
        <w:tabs>
          <w:tab w:val="left" w:pos="840"/>
          <w:tab w:val="num" w:pos="2160"/>
          <w:tab w:val="left" w:pos="31680"/>
        </w:tabs>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decimal"/>
      <w:lvlText w:val="%1.%2.%3.%4.%5"/>
      <w:lvlJc w:val="left"/>
      <w:pPr>
        <w:ind w:left="3600" w:hanging="360"/>
      </w:pPr>
      <w:rPr>
        <w:rFonts w:ascii="Times New Roman" w:hAnsi="Times New Roman" w:cs="Times New Roman" w:hint="default"/>
      </w:rPr>
    </w:lvl>
    <w:lvl w:ilvl="5">
      <w:start w:val="1"/>
      <w:numFmt w:val="decimal"/>
      <w:lvlText w:val="%1.%2.%3.%4.%5.%6"/>
      <w:lvlJc w:val="left"/>
      <w:pPr>
        <w:ind w:left="4320" w:hanging="360"/>
      </w:pPr>
      <w:rPr>
        <w:rFonts w:ascii="Times New Roman" w:hAnsi="Times New Roman" w:cs="Times New Roman" w:hint="default"/>
      </w:rPr>
    </w:lvl>
    <w:lvl w:ilvl="6">
      <w:start w:val="1"/>
      <w:numFmt w:val="decimal"/>
      <w:lvlText w:val="%1.%2.%3.%4.%5.%6.%7"/>
      <w:lvlJc w:val="left"/>
      <w:pPr>
        <w:ind w:left="5040" w:hanging="360"/>
      </w:pPr>
      <w:rPr>
        <w:rFonts w:ascii="Times New Roman" w:hAnsi="Times New Roman" w:cs="Times New Roman" w:hint="default"/>
      </w:rPr>
    </w:lvl>
    <w:lvl w:ilvl="7">
      <w:start w:val="1"/>
      <w:numFmt w:val="decimal"/>
      <w:lvlText w:val="%1.%2.%3.%4.%5.%6.%7.%8"/>
      <w:lvlJc w:val="left"/>
      <w:pPr>
        <w:ind w:left="5760" w:hanging="360"/>
      </w:pPr>
      <w:rPr>
        <w:rFonts w:ascii="Times New Roman" w:hAnsi="Times New Roman" w:cs="Times New Roman" w:hint="default"/>
      </w:rPr>
    </w:lvl>
    <w:lvl w:ilvl="8">
      <w:start w:val="1"/>
      <w:numFmt w:val="decimal"/>
      <w:lvlText w:val="%1.%2.%3.%4.%5.%6.%7.%8.%9"/>
      <w:lvlJc w:val="left"/>
      <w:pPr>
        <w:ind w:left="6480" w:hanging="360"/>
      </w:pPr>
      <w:rPr>
        <w:rFonts w:ascii="Times New Roman" w:hAnsi="Times New Roman" w:cs="Times New Roman" w:hint="default"/>
      </w:rPr>
    </w:lvl>
  </w:abstractNum>
  <w:abstractNum w:abstractNumId="38" w15:restartNumberingAfterBreak="0">
    <w:nsid w:val="763B0840"/>
    <w:multiLevelType w:val="multilevel"/>
    <w:tmpl w:val="5854F4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AC413C0"/>
    <w:multiLevelType w:val="multilevel"/>
    <w:tmpl w:val="E164595E"/>
    <w:lvl w:ilvl="0">
      <w:start w:val="1"/>
      <w:numFmt w:val="bullet"/>
      <w:lvlText w:val="+"/>
      <w:lvlJc w:val="left"/>
      <w:pPr>
        <w:ind w:left="1134" w:hanging="282"/>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8"/>
  </w:num>
  <w:num w:numId="3">
    <w:abstractNumId w:val="38"/>
  </w:num>
  <w:num w:numId="4">
    <w:abstractNumId w:val="29"/>
  </w:num>
  <w:num w:numId="5">
    <w:abstractNumId w:val="10"/>
  </w:num>
  <w:num w:numId="6">
    <w:abstractNumId w:val="36"/>
  </w:num>
  <w:num w:numId="7">
    <w:abstractNumId w:val="23"/>
  </w:num>
  <w:num w:numId="8">
    <w:abstractNumId w:val="27"/>
  </w:num>
  <w:num w:numId="9">
    <w:abstractNumId w:val="24"/>
  </w:num>
  <w:num w:numId="10">
    <w:abstractNumId w:val="15"/>
  </w:num>
  <w:num w:numId="11">
    <w:abstractNumId w:val="22"/>
  </w:num>
  <w:num w:numId="12">
    <w:abstractNumId w:val="39"/>
  </w:num>
  <w:num w:numId="13">
    <w:abstractNumId w:val="4"/>
  </w:num>
  <w:num w:numId="14">
    <w:abstractNumId w:val="21"/>
  </w:num>
  <w:num w:numId="15">
    <w:abstractNumId w:val="32"/>
  </w:num>
  <w:num w:numId="16">
    <w:abstractNumId w:val="2"/>
  </w:num>
  <w:num w:numId="17">
    <w:abstractNumId w:val="17"/>
  </w:num>
  <w:num w:numId="18">
    <w:abstractNumId w:val="12"/>
  </w:num>
  <w:num w:numId="19">
    <w:abstractNumId w:val="19"/>
  </w:num>
  <w:num w:numId="20">
    <w:abstractNumId w:val="0"/>
  </w:num>
  <w:num w:numId="21">
    <w:abstractNumId w:val="26"/>
  </w:num>
  <w:num w:numId="22">
    <w:abstractNumId w:val="7"/>
  </w:num>
  <w:num w:numId="23">
    <w:abstractNumId w:val="35"/>
  </w:num>
  <w:num w:numId="24">
    <w:abstractNumId w:val="5"/>
  </w:num>
  <w:num w:numId="25">
    <w:abstractNumId w:val="9"/>
  </w:num>
  <w:num w:numId="26">
    <w:abstractNumId w:val="34"/>
  </w:num>
  <w:num w:numId="27">
    <w:abstractNumId w:val="30"/>
  </w:num>
  <w:num w:numId="28">
    <w:abstractNumId w:val="28"/>
  </w:num>
  <w:num w:numId="29">
    <w:abstractNumId w:val="31"/>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1"/>
  </w:num>
  <w:num w:numId="34">
    <w:abstractNumId w:val="33"/>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lvlOverride w:ilvl="1">
      <w:startOverride w:val="1"/>
    </w:lvlOverride>
    <w:lvlOverride w:ilvl="2"/>
    <w:lvlOverride w:ilvl="3"/>
    <w:lvlOverride w:ilvl="4"/>
    <w:lvlOverride w:ilvl="5"/>
    <w:lvlOverride w:ilvl="6"/>
    <w:lvlOverride w:ilvl="7"/>
    <w:lvlOverride w:ilvl="8"/>
  </w:num>
  <w:num w:numId="37">
    <w:abstractNumId w:val="25"/>
  </w:num>
  <w:num w:numId="38">
    <w:abstractNumId w:val="6"/>
  </w:num>
  <w:num w:numId="39">
    <w:abstractNumId w:val="13"/>
  </w:num>
  <w:num w:numId="40">
    <w:abstractNumId w:val="16"/>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901"/>
    <w:rsid w:val="000C4CA5"/>
    <w:rsid w:val="000C4E89"/>
    <w:rsid w:val="000D0966"/>
    <w:rsid w:val="00150148"/>
    <w:rsid w:val="00156745"/>
    <w:rsid w:val="00182C92"/>
    <w:rsid w:val="00190F7A"/>
    <w:rsid w:val="001F08CB"/>
    <w:rsid w:val="001F7FFC"/>
    <w:rsid w:val="00207062"/>
    <w:rsid w:val="00253258"/>
    <w:rsid w:val="00254ED8"/>
    <w:rsid w:val="0030337D"/>
    <w:rsid w:val="003D7C68"/>
    <w:rsid w:val="00403F07"/>
    <w:rsid w:val="00502058"/>
    <w:rsid w:val="005272CD"/>
    <w:rsid w:val="00551BF3"/>
    <w:rsid w:val="005E0BC3"/>
    <w:rsid w:val="005F33AA"/>
    <w:rsid w:val="006309BC"/>
    <w:rsid w:val="006353AA"/>
    <w:rsid w:val="0067104F"/>
    <w:rsid w:val="00685F13"/>
    <w:rsid w:val="006A4B17"/>
    <w:rsid w:val="006D13EE"/>
    <w:rsid w:val="00711624"/>
    <w:rsid w:val="00744901"/>
    <w:rsid w:val="007C747B"/>
    <w:rsid w:val="007E51C7"/>
    <w:rsid w:val="007F0647"/>
    <w:rsid w:val="00800EAB"/>
    <w:rsid w:val="00810B44"/>
    <w:rsid w:val="00814443"/>
    <w:rsid w:val="00824D43"/>
    <w:rsid w:val="008B70A4"/>
    <w:rsid w:val="009056B0"/>
    <w:rsid w:val="009209FE"/>
    <w:rsid w:val="009A4042"/>
    <w:rsid w:val="009F4369"/>
    <w:rsid w:val="00A86C55"/>
    <w:rsid w:val="00B10AD6"/>
    <w:rsid w:val="00BA2F28"/>
    <w:rsid w:val="00BC7256"/>
    <w:rsid w:val="00C21E84"/>
    <w:rsid w:val="00C34005"/>
    <w:rsid w:val="00C75807"/>
    <w:rsid w:val="00C92662"/>
    <w:rsid w:val="00C963B0"/>
    <w:rsid w:val="00CB1DE2"/>
    <w:rsid w:val="00CD7492"/>
    <w:rsid w:val="00D3166C"/>
    <w:rsid w:val="00D97A86"/>
    <w:rsid w:val="00DB5917"/>
    <w:rsid w:val="00DF000E"/>
    <w:rsid w:val="00E202E1"/>
    <w:rsid w:val="00E64ADC"/>
    <w:rsid w:val="00E77479"/>
    <w:rsid w:val="00E92EB2"/>
    <w:rsid w:val="00EC1828"/>
    <w:rsid w:val="00F32E7A"/>
    <w:rsid w:val="00F95B0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8B9BD"/>
  <w15:docId w15:val="{EC8C84D0-EFBA-4949-B8CE-F790709DF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en" w:eastAsia="en-US" w:bidi="ar-SA"/>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ageBreakBefore/>
      <w:numPr>
        <w:numId w:val="40"/>
      </w:numPr>
      <w:spacing w:before="0" w:after="240"/>
      <w:outlineLvl w:val="0"/>
    </w:pPr>
    <w:rPr>
      <w:b/>
      <w:bCs/>
      <w:smallCaps/>
    </w:rPr>
  </w:style>
  <w:style w:type="paragraph" w:styleId="Heading2">
    <w:name w:val="heading 2"/>
    <w:basedOn w:val="Normal"/>
    <w:next w:val="Normal"/>
    <w:uiPriority w:val="9"/>
    <w:unhideWhenUsed/>
    <w:qFormat/>
    <w:pPr>
      <w:keepNext/>
      <w:keepLines/>
      <w:numPr>
        <w:ilvl w:val="1"/>
        <w:numId w:val="40"/>
      </w:numPr>
      <w:outlineLvl w:val="1"/>
    </w:pPr>
    <w:rPr>
      <w:b/>
      <w:bCs/>
    </w:rPr>
  </w:style>
  <w:style w:type="paragraph" w:styleId="Heading3">
    <w:name w:val="heading 3"/>
    <w:basedOn w:val="Normal"/>
    <w:next w:val="Normal"/>
    <w:uiPriority w:val="9"/>
    <w:unhideWhenUsed/>
    <w:qFormat/>
    <w:rsid w:val="0067104F"/>
    <w:pPr>
      <w:keepNext/>
      <w:keepLines/>
      <w:numPr>
        <w:ilvl w:val="2"/>
        <w:numId w:val="40"/>
      </w:numPr>
      <w:outlineLvl w:val="2"/>
    </w:pPr>
    <w:rPr>
      <w:b/>
      <w:bCs/>
      <w:i/>
      <w:iCs/>
    </w:rPr>
  </w:style>
  <w:style w:type="paragraph" w:styleId="Heading4">
    <w:name w:val="heading 4"/>
    <w:basedOn w:val="Normal"/>
    <w:next w:val="Normal"/>
    <w:uiPriority w:val="9"/>
    <w:semiHidden/>
    <w:unhideWhenUsed/>
    <w:qFormat/>
    <w:pPr>
      <w:keepNext/>
      <w:keepLines/>
      <w:numPr>
        <w:ilvl w:val="3"/>
        <w:numId w:val="40"/>
      </w:numPr>
      <w:outlineLvl w:val="3"/>
    </w:pPr>
    <w:rPr>
      <w:b/>
      <w:bCs/>
    </w:rPr>
  </w:style>
  <w:style w:type="paragraph" w:styleId="Heading5">
    <w:name w:val="heading 5"/>
    <w:basedOn w:val="Normal"/>
    <w:next w:val="Normal"/>
    <w:uiPriority w:val="9"/>
    <w:semiHidden/>
    <w:unhideWhenUsed/>
    <w:qFormat/>
    <w:pPr>
      <w:keepNext/>
      <w:keepLines/>
      <w:numPr>
        <w:ilvl w:val="4"/>
        <w:numId w:val="40"/>
      </w:numPr>
      <w:spacing w:before="40" w:after="0"/>
      <w:outlineLvl w:val="4"/>
    </w:pPr>
    <w:rPr>
      <w:rFonts w:ascii="Calibri" w:eastAsia="Calibri" w:hAnsi="Calibri" w:cs="Calibri"/>
      <w:color w:val="000000"/>
    </w:rPr>
  </w:style>
  <w:style w:type="paragraph" w:styleId="Heading6">
    <w:name w:val="heading 6"/>
    <w:basedOn w:val="Normal"/>
    <w:next w:val="Normal"/>
    <w:uiPriority w:val="9"/>
    <w:semiHidden/>
    <w:unhideWhenUsed/>
    <w:qFormat/>
    <w:pPr>
      <w:keepNext/>
      <w:keepLines/>
      <w:numPr>
        <w:ilvl w:val="5"/>
        <w:numId w:val="40"/>
      </w:numPr>
      <w:spacing w:before="40" w:after="0"/>
      <w:outlineLvl w:val="5"/>
    </w:pPr>
    <w:rPr>
      <w:rFonts w:ascii="Calibri" w:eastAsia="Calibri" w:hAnsi="Calibri" w:cs="Calibri"/>
      <w:color w:val="1F3863"/>
    </w:rPr>
  </w:style>
  <w:style w:type="paragraph" w:styleId="Heading7">
    <w:name w:val="heading 7"/>
    <w:basedOn w:val="Normal"/>
    <w:next w:val="Normal"/>
    <w:link w:val="Heading7Char"/>
    <w:uiPriority w:val="9"/>
    <w:semiHidden/>
    <w:unhideWhenUsed/>
    <w:qFormat/>
    <w:rsid w:val="00DB5917"/>
    <w:pPr>
      <w:keepNext/>
      <w:keepLines/>
      <w:numPr>
        <w:ilvl w:val="6"/>
        <w:numId w:val="40"/>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B5917"/>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5917"/>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0" w:after="0" w:line="240" w:lineRule="auto"/>
      <w:ind w:left="1022" w:right="874"/>
      <w:jc w:val="center"/>
    </w:pPr>
    <w:rPr>
      <w:b/>
      <w:bCs/>
      <w:sz w:val="72"/>
      <w:szCs w:val="72"/>
    </w:rPr>
  </w:style>
  <w:style w:type="paragraph" w:styleId="Subtitle">
    <w:name w:val="Subtitle"/>
    <w:basedOn w:val="Normal"/>
    <w:next w:val="Normal"/>
    <w:uiPriority w:val="11"/>
    <w:qFormat/>
    <w:pPr>
      <w:keepNext/>
      <w:keepLines/>
      <w:spacing w:before="360" w:after="80" w:line="288" w:lineRule="auto"/>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4472C4"/>
      </w:tcPr>
    </w:tblStylePr>
    <w:tblStylePr w:type="lastRow">
      <w:rPr>
        <w:b/>
        <w:bCs/>
      </w:rPr>
      <w:tblPr/>
      <w:tcPr>
        <w:tcBorders>
          <w:top w:val="sing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0" w:type="dxa"/>
        <w:left w:w="115" w:type="dxa"/>
        <w:bottom w:w="0" w:type="dxa"/>
        <w:right w:w="115"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CellMar>
        <w:top w:w="0" w:type="dxa"/>
        <w:left w:w="115" w:type="dxa"/>
        <w:bottom w:w="0" w:type="dxa"/>
        <w:right w:w="115" w:type="dxa"/>
      </w:tblCellMar>
    </w:tblPr>
  </w:style>
  <w:style w:type="table" w:customStyle="1" w:styleId="af">
    <w:basedOn w:val="TableNormal0"/>
    <w:tblPr>
      <w:tblStyleRowBandSize w:val="1"/>
      <w:tblStyleColBandSize w:val="1"/>
      <w:tblCellMar>
        <w:top w:w="0" w:type="dxa"/>
        <w:left w:w="115" w:type="dxa"/>
        <w:bottom w:w="0" w:type="dxa"/>
        <w:right w:w="115" w:type="dxa"/>
      </w:tblCellMar>
    </w:tblPr>
  </w:style>
  <w:style w:type="table" w:customStyle="1" w:styleId="af0">
    <w:basedOn w:val="TableNormal0"/>
    <w:tblPr>
      <w:tblStyleRowBandSize w:val="1"/>
      <w:tblStyleColBandSize w:val="1"/>
      <w:tblCellMar>
        <w:top w:w="0" w:type="dxa"/>
        <w:left w:w="115" w:type="dxa"/>
        <w:bottom w:w="0" w:type="dxa"/>
        <w:right w:w="115" w:type="dxa"/>
      </w:tblCellMar>
    </w:tblPr>
  </w:style>
  <w:style w:type="table" w:customStyle="1" w:styleId="af1">
    <w:basedOn w:val="TableNormal0"/>
    <w:tblPr>
      <w:tblStyleRowBandSize w:val="1"/>
      <w:tblStyleColBandSize w:val="1"/>
      <w:tblCellMar>
        <w:top w:w="0" w:type="dxa"/>
        <w:left w:w="115" w:type="dxa"/>
        <w:bottom w:w="0" w:type="dxa"/>
        <w:right w:w="115" w:type="dxa"/>
      </w:tblCellMar>
    </w:tblPr>
  </w:style>
  <w:style w:type="table" w:customStyle="1" w:styleId="af2">
    <w:basedOn w:val="TableNormal0"/>
    <w:tblPr>
      <w:tblStyleRowBandSize w:val="1"/>
      <w:tblStyleColBandSize w:val="1"/>
      <w:tblCellMar>
        <w:top w:w="0" w:type="dxa"/>
        <w:left w:w="115" w:type="dxa"/>
        <w:bottom w:w="0" w:type="dxa"/>
        <w:right w:w="115" w:type="dxa"/>
      </w:tblCellMar>
    </w:tblPr>
  </w:style>
  <w:style w:type="table" w:customStyle="1" w:styleId="af3">
    <w:basedOn w:val="TableNormal0"/>
    <w:tblPr>
      <w:tblStyleRowBandSize w:val="1"/>
      <w:tblStyleColBandSize w:val="1"/>
      <w:tblCellMar>
        <w:top w:w="0" w:type="dxa"/>
        <w:left w:w="115" w:type="dxa"/>
        <w:bottom w:w="0" w:type="dxa"/>
        <w:right w:w="115" w:type="dxa"/>
      </w:tblCellMar>
    </w:tblPr>
  </w:style>
  <w:style w:type="table" w:customStyle="1" w:styleId="af4">
    <w:basedOn w:val="TableNormal0"/>
    <w:tblPr>
      <w:tblStyleRowBandSize w:val="1"/>
      <w:tblStyleColBandSize w:val="1"/>
      <w:tblCellMar>
        <w:top w:w="0" w:type="dxa"/>
        <w:left w:w="115" w:type="dxa"/>
        <w:bottom w:w="0" w:type="dxa"/>
        <w:right w:w="115" w:type="dxa"/>
      </w:tblCellMar>
    </w:tblPr>
  </w:style>
  <w:style w:type="table" w:customStyle="1" w:styleId="af5">
    <w:basedOn w:val="TableNormal0"/>
    <w:tblPr>
      <w:tblStyleRowBandSize w:val="1"/>
      <w:tblStyleColBandSize w:val="1"/>
      <w:tblCellMar>
        <w:top w:w="0" w:type="dxa"/>
        <w:left w:w="115" w:type="dxa"/>
        <w:bottom w:w="0" w:type="dxa"/>
        <w:right w:w="115" w:type="dxa"/>
      </w:tblCellMar>
    </w:tblPr>
  </w:style>
  <w:style w:type="table" w:customStyle="1" w:styleId="af6">
    <w:basedOn w:val="TableNormal0"/>
    <w:tblPr>
      <w:tblStyleRowBandSize w:val="1"/>
      <w:tblStyleColBandSize w:val="1"/>
      <w:tblCellMar>
        <w:top w:w="0" w:type="dxa"/>
        <w:left w:w="115" w:type="dxa"/>
        <w:bottom w:w="0" w:type="dxa"/>
        <w:right w:w="115" w:type="dxa"/>
      </w:tblCellMar>
    </w:tblPr>
  </w:style>
  <w:style w:type="table" w:customStyle="1" w:styleId="af7">
    <w:basedOn w:val="TableNormal0"/>
    <w:tblPr>
      <w:tblStyleRowBandSize w:val="1"/>
      <w:tblStyleColBandSize w:val="1"/>
      <w:tblCellMar>
        <w:top w:w="0" w:type="dxa"/>
        <w:left w:w="115" w:type="dxa"/>
        <w:bottom w:w="0" w:type="dxa"/>
        <w:right w:w="115" w:type="dxa"/>
      </w:tblCellMar>
    </w:tblPr>
  </w:style>
  <w:style w:type="table" w:customStyle="1" w:styleId="af8">
    <w:basedOn w:val="TableNormal0"/>
    <w:tblPr>
      <w:tblStyleRowBandSize w:val="1"/>
      <w:tblStyleColBandSize w:val="1"/>
      <w:tblCellMar>
        <w:top w:w="0" w:type="dxa"/>
        <w:left w:w="115" w:type="dxa"/>
        <w:bottom w:w="0" w:type="dxa"/>
        <w:right w:w="115" w:type="dxa"/>
      </w:tblCellMar>
    </w:tblPr>
  </w:style>
  <w:style w:type="table" w:customStyle="1" w:styleId="af9">
    <w:basedOn w:val="TableNormal0"/>
    <w:tblPr>
      <w:tblStyleRowBandSize w:val="1"/>
      <w:tblStyleColBandSize w:val="1"/>
      <w:tblCellMar>
        <w:top w:w="0" w:type="dxa"/>
        <w:left w:w="115" w:type="dxa"/>
        <w:bottom w:w="0" w:type="dxa"/>
        <w:right w:w="1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0" w:type="dxa"/>
        <w:left w:w="115" w:type="dxa"/>
        <w:bottom w:w="0" w:type="dxa"/>
        <w:right w:w="115" w:type="dxa"/>
      </w:tblCellMar>
    </w:tblPr>
  </w:style>
  <w:style w:type="paragraph" w:styleId="ListParagraph">
    <w:name w:val="List Paragraph"/>
    <w:basedOn w:val="Normal"/>
    <w:uiPriority w:val="34"/>
    <w:qFormat/>
    <w:rsid w:val="00C34005"/>
    <w:pPr>
      <w:ind w:left="720"/>
      <w:contextualSpacing/>
    </w:pPr>
  </w:style>
  <w:style w:type="paragraph" w:styleId="TOCHeading">
    <w:name w:val="TOC Heading"/>
    <w:basedOn w:val="Heading1"/>
    <w:next w:val="Normal"/>
    <w:uiPriority w:val="39"/>
    <w:unhideWhenUsed/>
    <w:qFormat/>
    <w:rsid w:val="009A4042"/>
    <w:pPr>
      <w:pageBreakBefore w:val="0"/>
      <w:spacing w:before="240" w:after="0" w:line="259" w:lineRule="auto"/>
      <w:ind w:left="0" w:firstLine="0"/>
      <w:jc w:val="left"/>
      <w:outlineLvl w:val="9"/>
    </w:pPr>
    <w:rPr>
      <w:rFonts w:asciiTheme="majorHAnsi" w:eastAsiaTheme="majorEastAsia" w:hAnsiTheme="majorHAnsi" w:cstheme="majorBidi"/>
      <w:b w:val="0"/>
      <w:bCs w:val="0"/>
      <w:smallCaps w:val="0"/>
      <w:color w:val="365F91" w:themeColor="accent1" w:themeShade="BF"/>
      <w:sz w:val="32"/>
      <w:szCs w:val="32"/>
      <w:lang w:val="en-US"/>
    </w:rPr>
  </w:style>
  <w:style w:type="paragraph" w:styleId="TOC1">
    <w:name w:val="toc 1"/>
    <w:basedOn w:val="Normal"/>
    <w:next w:val="Normal"/>
    <w:autoRedefine/>
    <w:uiPriority w:val="39"/>
    <w:unhideWhenUsed/>
    <w:rsid w:val="00F95B00"/>
    <w:pPr>
      <w:spacing w:after="100"/>
    </w:pPr>
    <w:rPr>
      <w:b/>
    </w:rPr>
  </w:style>
  <w:style w:type="paragraph" w:styleId="TOC2">
    <w:name w:val="toc 2"/>
    <w:basedOn w:val="Normal"/>
    <w:next w:val="Normal"/>
    <w:autoRedefine/>
    <w:uiPriority w:val="39"/>
    <w:unhideWhenUsed/>
    <w:rsid w:val="009A4042"/>
    <w:pPr>
      <w:spacing w:after="100"/>
      <w:ind w:left="260"/>
    </w:pPr>
  </w:style>
  <w:style w:type="paragraph" w:styleId="TOC3">
    <w:name w:val="toc 3"/>
    <w:basedOn w:val="Normal"/>
    <w:next w:val="Normal"/>
    <w:autoRedefine/>
    <w:uiPriority w:val="39"/>
    <w:unhideWhenUsed/>
    <w:rsid w:val="009A4042"/>
    <w:pPr>
      <w:spacing w:after="100"/>
      <w:ind w:left="520"/>
    </w:pPr>
  </w:style>
  <w:style w:type="paragraph" w:styleId="TOC4">
    <w:name w:val="toc 4"/>
    <w:basedOn w:val="Normal"/>
    <w:next w:val="Normal"/>
    <w:autoRedefine/>
    <w:uiPriority w:val="39"/>
    <w:unhideWhenUsed/>
    <w:rsid w:val="009A4042"/>
    <w:pPr>
      <w:spacing w:before="0" w:after="100" w:line="278" w:lineRule="auto"/>
      <w:ind w:left="720"/>
      <w:jc w:val="left"/>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9A4042"/>
    <w:pPr>
      <w:spacing w:before="0" w:after="100" w:line="278" w:lineRule="auto"/>
      <w:ind w:left="960"/>
      <w:jc w:val="left"/>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A4042"/>
    <w:pPr>
      <w:spacing w:before="0" w:after="100" w:line="278" w:lineRule="auto"/>
      <w:ind w:left="120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A4042"/>
    <w:pPr>
      <w:spacing w:before="0" w:after="100" w:line="278" w:lineRule="auto"/>
      <w:ind w:left="144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A4042"/>
    <w:pPr>
      <w:spacing w:before="0" w:after="100" w:line="278" w:lineRule="auto"/>
      <w:ind w:left="168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A4042"/>
    <w:pPr>
      <w:spacing w:before="0" w:after="100" w:line="278" w:lineRule="auto"/>
      <w:ind w:left="1920"/>
      <w:jc w:val="left"/>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9A4042"/>
    <w:rPr>
      <w:color w:val="0000FF" w:themeColor="hyperlink"/>
      <w:u w:val="single"/>
    </w:rPr>
  </w:style>
  <w:style w:type="character" w:styleId="UnresolvedMention">
    <w:name w:val="Unresolved Mention"/>
    <w:basedOn w:val="DefaultParagraphFont"/>
    <w:uiPriority w:val="99"/>
    <w:semiHidden/>
    <w:unhideWhenUsed/>
    <w:rsid w:val="009A4042"/>
    <w:rPr>
      <w:color w:val="605E5C"/>
      <w:shd w:val="clear" w:color="auto" w:fill="E1DFDD"/>
    </w:rPr>
  </w:style>
  <w:style w:type="paragraph" w:styleId="Caption">
    <w:name w:val="caption"/>
    <w:basedOn w:val="Normal"/>
    <w:next w:val="Normal"/>
    <w:uiPriority w:val="35"/>
    <w:unhideWhenUsed/>
    <w:qFormat/>
    <w:rsid w:val="0067104F"/>
    <w:pPr>
      <w:jc w:val="center"/>
    </w:pPr>
    <w:rPr>
      <w:i/>
      <w:iCs/>
      <w:color w:val="000000" w:themeColor="text1"/>
      <w:szCs w:val="18"/>
    </w:rPr>
  </w:style>
  <w:style w:type="character" w:customStyle="1" w:styleId="Heading7Char">
    <w:name w:val="Heading 7 Char"/>
    <w:basedOn w:val="DefaultParagraphFont"/>
    <w:link w:val="Heading7"/>
    <w:uiPriority w:val="9"/>
    <w:semiHidden/>
    <w:rsid w:val="00DB591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B59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5917"/>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C4E89"/>
    <w:pPr>
      <w:spacing w:before="0" w:after="0" w:line="240" w:lineRule="auto"/>
    </w:pPr>
  </w:style>
  <w:style w:type="paragraph" w:styleId="TableofFigures">
    <w:name w:val="table of figures"/>
    <w:basedOn w:val="Normal"/>
    <w:next w:val="Normal"/>
    <w:uiPriority w:val="99"/>
    <w:unhideWhenUsed/>
    <w:rsid w:val="00F95B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techtalk.vn/thiet-ke-restful-apis.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flutter.dev"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php.ne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8795A-3044-4FBD-A8E2-97771D80B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14048</Words>
  <Characters>80075</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ACEER</dc:creator>
  <cp:lastModifiedBy>Nh Nguyễn</cp:lastModifiedBy>
  <cp:revision>2</cp:revision>
  <dcterms:created xsi:type="dcterms:W3CDTF">2026-01-06T10:10:00Z</dcterms:created>
  <dcterms:modified xsi:type="dcterms:W3CDTF">2026-01-06T10:10:00Z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a2a4fc94a50d7b65e6221dac99ffd0bd8cb01bcee2f83ff9d0e57c9773edf96f</vt:lpwstr>
  </property>
</Properties>
</file>